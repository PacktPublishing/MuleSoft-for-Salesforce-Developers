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5CA85" w14:textId="656EECE6" w:rsidR="00B06466" w:rsidRPr="00B06466" w:rsidRDefault="005A4866" w:rsidP="00F43CB4">
      <w:pPr>
        <w:pStyle w:val="H1-Chapter"/>
      </w:pPr>
      <w:commentRangeStart w:id="0"/>
      <w:commentRangeStart w:id="1"/>
      <w:commentRangeStart w:id="2"/>
      <w:commentRangeStart w:id="3"/>
      <w:r w:rsidRPr="00B06466">
        <w:t>2</w:t>
      </w:r>
      <w:commentRangeEnd w:id="0"/>
      <w:r w:rsidR="004C32E1">
        <w:rPr>
          <w:rStyle w:val="CommentReference"/>
          <w:rFonts w:asciiTheme="minorHAnsi" w:eastAsiaTheme="minorHAnsi" w:hAnsiTheme="minorHAnsi" w:cstheme="minorBidi"/>
          <w:spacing w:val="0"/>
          <w:kern w:val="0"/>
        </w:rPr>
        <w:commentReference w:id="0"/>
      </w:r>
      <w:commentRangeEnd w:id="1"/>
      <w:r w:rsidR="001E4EC3">
        <w:rPr>
          <w:rStyle w:val="CommentReference"/>
          <w:rFonts w:asciiTheme="minorHAnsi" w:eastAsiaTheme="minorHAnsi" w:hAnsiTheme="minorHAnsi" w:cstheme="minorBidi"/>
          <w:spacing w:val="0"/>
          <w:kern w:val="0"/>
        </w:rPr>
        <w:commentReference w:id="1"/>
      </w:r>
      <w:commentRangeEnd w:id="2"/>
      <w:r w:rsidR="00BD2111">
        <w:rPr>
          <w:rStyle w:val="CommentReference"/>
          <w:rFonts w:asciiTheme="minorHAnsi" w:eastAsiaTheme="minorHAnsi" w:hAnsiTheme="minorHAnsi" w:cstheme="minorBidi"/>
          <w:spacing w:val="0"/>
          <w:kern w:val="0"/>
        </w:rPr>
        <w:commentReference w:id="2"/>
      </w:r>
      <w:commentRangeEnd w:id="3"/>
      <w:r w:rsidR="007219CB">
        <w:rPr>
          <w:rStyle w:val="CommentReference"/>
          <w:rFonts w:asciiTheme="minorHAnsi" w:eastAsiaTheme="minorHAnsi" w:hAnsiTheme="minorHAnsi" w:cstheme="minorBidi"/>
          <w:spacing w:val="0"/>
          <w:kern w:val="0"/>
        </w:rPr>
        <w:commentReference w:id="3"/>
      </w:r>
      <w:r w:rsidRPr="00B06466">
        <w:t xml:space="preserve"> </w:t>
      </w:r>
    </w:p>
    <w:p w14:paraId="3895856E" w14:textId="67A5B88C" w:rsidR="008F106E" w:rsidRPr="00B06466" w:rsidRDefault="008F106E" w:rsidP="00F43CB4">
      <w:pPr>
        <w:pStyle w:val="H1-Chapter"/>
      </w:pPr>
      <w:r w:rsidRPr="00B06466">
        <w:t>Designing Your API</w:t>
      </w:r>
    </w:p>
    <w:p w14:paraId="191D2F9D" w14:textId="56E870D0" w:rsidR="00637FB7" w:rsidRDefault="008F106E" w:rsidP="00F43CB4">
      <w:pPr>
        <w:pStyle w:val="P-Regular"/>
      </w:pPr>
      <w:r>
        <w:t xml:space="preserve">In the previous chapter, </w:t>
      </w:r>
      <w:del w:id="4" w:author="Akshata Sawant" w:date="2022-04-01T11:54:00Z">
        <w:r w:rsidDel="00AC248C">
          <w:delText xml:space="preserve">we’ve been </w:delText>
        </w:r>
        <w:r w:rsidR="00984773" w:rsidDel="00AC248C">
          <w:delText xml:space="preserve">introduced </w:delText>
        </w:r>
        <w:r w:rsidR="00D24635" w:rsidDel="00AC248C">
          <w:delText>to</w:delText>
        </w:r>
        <w:r w:rsidR="00984773" w:rsidDel="00AC248C">
          <w:delText xml:space="preserve"> </w:delText>
        </w:r>
        <w:r w:rsidR="00EA1D1E" w:rsidDel="00AC248C">
          <w:delText>API</w:delText>
        </w:r>
        <w:r w:rsidR="00532C80" w:rsidDel="00AC248C">
          <w:delText>s</w:delText>
        </w:r>
        <w:r w:rsidR="00EA1D1E" w:rsidDel="00AC248C">
          <w:delText xml:space="preserve">, </w:delText>
        </w:r>
      </w:del>
      <w:ins w:id="5" w:author="Akshata Sawant" w:date="2022-04-01T09:29:00Z">
        <w:r w:rsidR="003A5DE5">
          <w:t>we</w:t>
        </w:r>
      </w:ins>
      <w:ins w:id="6" w:author="Akshata Sawant" w:date="2022-04-01T11:54:00Z">
        <w:r w:rsidR="00AC248C">
          <w:t xml:space="preserve"> have</w:t>
        </w:r>
      </w:ins>
      <w:ins w:id="7" w:author="Akshata Sawant" w:date="2022-04-01T09:29:00Z">
        <w:r w:rsidR="003A5DE5">
          <w:t xml:space="preserve"> learnt about </w:t>
        </w:r>
      </w:ins>
      <w:r w:rsidR="00984773">
        <w:t>MuleSoft</w:t>
      </w:r>
      <w:ins w:id="8" w:author="Akshata Sawant" w:date="2022-04-01T09:29:00Z">
        <w:r w:rsidR="003A5DE5">
          <w:t xml:space="preserve"> </w:t>
        </w:r>
      </w:ins>
      <w:ins w:id="9" w:author="Rounak Kulkarni" w:date="2022-03-29T18:08:00Z">
        <w:del w:id="10" w:author="Akshata Sawant" w:date="2022-04-01T09:29:00Z">
          <w:r w:rsidR="0085682C" w:rsidDel="003A5DE5">
            <w:delText>,</w:delText>
          </w:r>
        </w:del>
      </w:ins>
      <w:del w:id="11" w:author="Akshata Sawant" w:date="2022-04-01T09:29:00Z">
        <w:r w:rsidR="00D5589E" w:rsidDel="003A5DE5">
          <w:delText xml:space="preserve"> </w:delText>
        </w:r>
      </w:del>
      <w:r w:rsidR="00B91390">
        <w:t>and</w:t>
      </w:r>
      <w:r w:rsidR="00984773">
        <w:t xml:space="preserve"> </w:t>
      </w:r>
      <w:r w:rsidR="00CD6F00">
        <w:t>its</w:t>
      </w:r>
      <w:r w:rsidR="00984773">
        <w:t xml:space="preserve"> capabilities</w:t>
      </w:r>
      <w:ins w:id="12" w:author="Rounak Kulkarni" w:date="2022-03-29T18:08:00Z">
        <w:r w:rsidR="009062AE">
          <w:t xml:space="preserve">. </w:t>
        </w:r>
      </w:ins>
      <w:r w:rsidR="00984773">
        <w:t xml:space="preserve"> </w:t>
      </w:r>
      <w:commentRangeStart w:id="13"/>
      <w:commentRangeStart w:id="14"/>
      <w:ins w:id="15" w:author="Rounak Kulkarni" w:date="2022-03-29T18:08:00Z">
        <w:r w:rsidR="009062AE">
          <w:t>A</w:t>
        </w:r>
      </w:ins>
      <w:r w:rsidR="00EA1D1E">
        <w:t>lso, we’ve</w:t>
      </w:r>
      <w:r w:rsidR="00B91390">
        <w:t xml:space="preserve"> gained some insights on</w:t>
      </w:r>
      <w:r w:rsidR="00E335B5">
        <w:t xml:space="preserve"> </w:t>
      </w:r>
      <w:ins w:id="16" w:author="Akshata Sawant" w:date="2022-04-01T11:54:00Z">
        <w:r w:rsidR="00AC248C">
          <w:t xml:space="preserve">APIs, </w:t>
        </w:r>
      </w:ins>
      <w:ins w:id="17" w:author="Akshata Sawant" w:date="2022-04-01T09:30:00Z">
        <w:r w:rsidR="003A5DE5">
          <w:t>API-led Connectivity</w:t>
        </w:r>
      </w:ins>
      <w:ins w:id="18" w:author="Rounak Kulkarni" w:date="2022-04-05T12:16:00Z">
        <w:r w:rsidR="006C14E5">
          <w:t>,</w:t>
        </w:r>
      </w:ins>
      <w:ins w:id="19" w:author="Akshata Sawant" w:date="2022-04-01T09:30:00Z">
        <w:r w:rsidR="003A5DE5">
          <w:t xml:space="preserve"> and </w:t>
        </w:r>
      </w:ins>
      <w:del w:id="20" w:author="Akshata Sawant" w:date="2022-04-01T09:30:00Z">
        <w:r w:rsidR="00E335B5" w:rsidDel="003A5DE5">
          <w:delText>a bigger picture of</w:delText>
        </w:r>
        <w:r w:rsidR="00B91390" w:rsidDel="003A5DE5">
          <w:delText xml:space="preserve"> </w:delText>
        </w:r>
      </w:del>
      <w:r w:rsidR="00B91390">
        <w:t>what we’re trying to build</w:t>
      </w:r>
      <w:ins w:id="21" w:author="Yashi Gupta" w:date="2022-03-24T11:45:00Z">
        <w:r w:rsidR="00A0357D">
          <w:t xml:space="preserve"> –</w:t>
        </w:r>
      </w:ins>
      <w:commentRangeStart w:id="22"/>
      <w:commentRangeStart w:id="23"/>
      <w:r w:rsidR="00532C80">
        <w:t xml:space="preserve"> </w:t>
      </w:r>
      <w:commentRangeEnd w:id="22"/>
      <w:r w:rsidR="00AD55F6">
        <w:rPr>
          <w:rStyle w:val="CommentReference"/>
          <w:rFonts w:eastAsiaTheme="minorHAnsi"/>
          <w:lang w:val="en-US"/>
        </w:rPr>
        <w:commentReference w:id="22"/>
      </w:r>
      <w:commentRangeEnd w:id="23"/>
      <w:r w:rsidR="0023649C">
        <w:rPr>
          <w:rStyle w:val="CommentReference"/>
          <w:rFonts w:eastAsiaTheme="minorHAnsi"/>
          <w:lang w:val="en-US"/>
        </w:rPr>
        <w:commentReference w:id="23"/>
      </w:r>
      <w:r w:rsidR="00532C80">
        <w:t>the API Network</w:t>
      </w:r>
      <w:r w:rsidR="00E334C2">
        <w:t xml:space="preserve">. </w:t>
      </w:r>
      <w:commentRangeEnd w:id="13"/>
      <w:r w:rsidR="00BE5DC3">
        <w:rPr>
          <w:rStyle w:val="CommentReference"/>
          <w:rFonts w:eastAsiaTheme="minorHAnsi"/>
          <w:lang w:val="en-US"/>
        </w:rPr>
        <w:commentReference w:id="13"/>
      </w:r>
      <w:commentRangeEnd w:id="14"/>
      <w:r w:rsidR="00F21D26">
        <w:rPr>
          <w:rStyle w:val="CommentReference"/>
          <w:rFonts w:eastAsiaTheme="minorHAnsi"/>
          <w:lang w:val="en-US"/>
        </w:rPr>
        <w:commentReference w:id="14"/>
      </w:r>
    </w:p>
    <w:p w14:paraId="7557D267" w14:textId="07B9CF63" w:rsidR="00E334C2" w:rsidRDefault="003A5DE5" w:rsidP="00F43CB4">
      <w:pPr>
        <w:pStyle w:val="P-Regular"/>
        <w:rPr>
          <w:ins w:id="24" w:author="Akshata Sawant" w:date="2022-04-01T09:36:00Z"/>
        </w:rPr>
      </w:pPr>
      <w:ins w:id="25" w:author="Akshata Sawant" w:date="2022-04-01T09:30:00Z">
        <w:r>
          <w:t>After having a basic understanding of the fundamenta</w:t>
        </w:r>
      </w:ins>
      <w:ins w:id="26" w:author="Akshata Sawant" w:date="2022-04-01T09:31:00Z">
        <w:r>
          <w:t>l concepts of MuleSoft, i</w:t>
        </w:r>
      </w:ins>
      <w:del w:id="27" w:author="Akshata Sawant" w:date="2022-04-01T09:31:00Z">
        <w:r w:rsidR="00E334C2" w:rsidDel="003A5DE5">
          <w:delText>I</w:delText>
        </w:r>
      </w:del>
      <w:r w:rsidR="00E334C2">
        <w:t xml:space="preserve">n this chapter, we shall learn </w:t>
      </w:r>
      <w:ins w:id="28" w:author="Akshata Sawant" w:date="2022-04-01T09:33:00Z">
        <w:r w:rsidR="00602919">
          <w:t xml:space="preserve">about the Lifecycle of </w:t>
        </w:r>
      </w:ins>
      <w:ins w:id="29" w:author="Akshata Sawant" w:date="2022-04-01T09:35:00Z">
        <w:r w:rsidR="00693115">
          <w:t xml:space="preserve">an </w:t>
        </w:r>
      </w:ins>
      <w:ins w:id="30" w:author="Akshata Sawant" w:date="2022-04-01T09:33:00Z">
        <w:r w:rsidR="00602919">
          <w:t>API Design, compare var</w:t>
        </w:r>
      </w:ins>
      <w:ins w:id="31" w:author="Akshata Sawant" w:date="2022-04-01T09:34:00Z">
        <w:r w:rsidR="00602919">
          <w:t>ious API Design Modelling Languages and</w:t>
        </w:r>
      </w:ins>
      <w:del w:id="32" w:author="Akshata Sawant" w:date="2022-04-01T09:34:00Z">
        <w:r w:rsidR="00BE45C4" w:rsidDel="00602919">
          <w:delText xml:space="preserve">how to get started with </w:delText>
        </w:r>
        <w:r w:rsidR="00596CEB" w:rsidDel="00602919">
          <w:delText>a</w:delText>
        </w:r>
      </w:del>
      <w:ins w:id="33" w:author="Akshata Sawant" w:date="2022-04-01T09:35:00Z">
        <w:r w:rsidR="00693115">
          <w:t xml:space="preserve"> </w:t>
        </w:r>
      </w:ins>
      <w:del w:id="34" w:author="Akshata Sawant" w:date="2022-04-01T09:34:00Z">
        <w:r w:rsidR="00596CEB" w:rsidDel="00602919">
          <w:delText xml:space="preserve">n </w:delText>
        </w:r>
        <w:r w:rsidR="00E334C2" w:rsidDel="00602919">
          <w:delText>API</w:delText>
        </w:r>
        <w:r w:rsidR="00BE45C4" w:rsidDel="00602919">
          <w:delText xml:space="preserve"> Design</w:delText>
        </w:r>
      </w:del>
      <w:ins w:id="35" w:author="Akshata Sawant" w:date="2022-04-01T09:31:00Z">
        <w:r w:rsidR="00245490">
          <w:t xml:space="preserve">learn various aspects of API Design </w:t>
        </w:r>
      </w:ins>
      <w:ins w:id="36" w:author="Akshata Sawant" w:date="2022-04-01T09:35:00Z">
        <w:r w:rsidR="00B002EA">
          <w:t xml:space="preserve">and API Fragments </w:t>
        </w:r>
      </w:ins>
      <w:del w:id="37" w:author="Akshata Sawant" w:date="2022-04-01T09:31:00Z">
        <w:r w:rsidR="00637FB7" w:rsidDel="00245490">
          <w:delText xml:space="preserve"> </w:delText>
        </w:r>
      </w:del>
      <w:commentRangeStart w:id="38"/>
      <w:commentRangeStart w:id="39"/>
      <w:del w:id="40" w:author="Akshata Sawant" w:date="2022-04-01T09:35:00Z">
        <w:r w:rsidR="00A0357D" w:rsidDel="00B002EA">
          <w:delText>and</w:delText>
        </w:r>
        <w:r w:rsidR="00637FB7" w:rsidDel="00B002EA">
          <w:delText xml:space="preserve"> </w:delText>
        </w:r>
        <w:commentRangeEnd w:id="38"/>
        <w:r w:rsidR="00A0357D" w:rsidDel="00B002EA">
          <w:rPr>
            <w:rStyle w:val="CommentReference"/>
            <w:rFonts w:eastAsiaTheme="minorHAnsi"/>
            <w:lang w:val="en-US"/>
          </w:rPr>
          <w:commentReference w:id="38"/>
        </w:r>
        <w:commentRangeEnd w:id="39"/>
        <w:r w:rsidR="009F17CB" w:rsidDel="00B002EA">
          <w:rPr>
            <w:rStyle w:val="CommentReference"/>
            <w:rFonts w:eastAsiaTheme="minorHAnsi"/>
            <w:lang w:val="en-US"/>
          </w:rPr>
          <w:commentReference w:id="39"/>
        </w:r>
      </w:del>
      <w:r w:rsidR="00637FB7">
        <w:t xml:space="preserve">also </w:t>
      </w:r>
      <w:ins w:id="41" w:author="Akshata Sawant" w:date="2022-04-01T09:35:00Z">
        <w:r w:rsidR="00B002EA">
          <w:t xml:space="preserve">get an hands-on </w:t>
        </w:r>
        <w:proofErr w:type="spellStart"/>
        <w:r w:rsidR="00B002EA">
          <w:t>practise</w:t>
        </w:r>
        <w:proofErr w:type="spellEnd"/>
        <w:r w:rsidR="00B002EA">
          <w:t xml:space="preserve"> </w:t>
        </w:r>
      </w:ins>
      <w:r w:rsidR="00637FB7">
        <w:t>design</w:t>
      </w:r>
      <w:ins w:id="42" w:author="Akshata Sawant" w:date="2022-04-01T09:35:00Z">
        <w:r w:rsidR="00B002EA">
          <w:t xml:space="preserve">ing </w:t>
        </w:r>
      </w:ins>
      <w:r w:rsidR="00637FB7">
        <w:t xml:space="preserve"> an API Specification using </w:t>
      </w:r>
      <w:r w:rsidR="001966BB">
        <w:t xml:space="preserve">the </w:t>
      </w:r>
      <w:commentRangeStart w:id="43"/>
      <w:commentRangeStart w:id="44"/>
      <w:r w:rsidR="00A0357D" w:rsidRPr="0023649C">
        <w:rPr>
          <w:rStyle w:val="P-Keyword"/>
        </w:rPr>
        <w:t>RESTful APL Modeling Language</w:t>
      </w:r>
      <w:r w:rsidR="00A0357D">
        <w:t xml:space="preserve"> (</w:t>
      </w:r>
      <w:commentRangeStart w:id="45"/>
      <w:commentRangeStart w:id="46"/>
      <w:r w:rsidR="00637FB7" w:rsidRPr="0023649C">
        <w:rPr>
          <w:rStyle w:val="P-Keyword"/>
        </w:rPr>
        <w:t>RAML</w:t>
      </w:r>
      <w:commentRangeEnd w:id="45"/>
      <w:r w:rsidR="00A0357D" w:rsidRPr="0023649C">
        <w:rPr>
          <w:rStyle w:val="P-Keyword"/>
        </w:rPr>
        <w:commentReference w:id="45"/>
      </w:r>
      <w:commentRangeEnd w:id="46"/>
      <w:r w:rsidR="000918D2">
        <w:rPr>
          <w:rStyle w:val="CommentReference"/>
          <w:rFonts w:eastAsiaTheme="minorHAnsi"/>
          <w:lang w:val="en-US"/>
        </w:rPr>
        <w:commentReference w:id="46"/>
      </w:r>
      <w:ins w:id="47" w:author="Yashi Gupta" w:date="2022-03-24T11:48:00Z">
        <w:r w:rsidR="00A0357D">
          <w:t>)</w:t>
        </w:r>
      </w:ins>
      <w:r w:rsidR="00BE45C4">
        <w:t>.</w:t>
      </w:r>
      <w:commentRangeEnd w:id="43"/>
      <w:r w:rsidR="00A0357D">
        <w:rPr>
          <w:rStyle w:val="CommentReference"/>
          <w:rFonts w:eastAsiaTheme="minorHAnsi"/>
          <w:lang w:val="en-US"/>
        </w:rPr>
        <w:commentReference w:id="43"/>
      </w:r>
      <w:commentRangeEnd w:id="44"/>
      <w:r w:rsidR="009F17CB">
        <w:rPr>
          <w:rStyle w:val="CommentReference"/>
          <w:rFonts w:eastAsiaTheme="minorHAnsi"/>
          <w:lang w:val="en-US"/>
        </w:rPr>
        <w:commentReference w:id="44"/>
      </w:r>
    </w:p>
    <w:p w14:paraId="7E55BA0A" w14:textId="7DCF270B" w:rsidR="00B002EA" w:rsidRDefault="00BE3E5B" w:rsidP="00F43CB4">
      <w:pPr>
        <w:pStyle w:val="P-Regular"/>
        <w:rPr>
          <w:ins w:id="48" w:author="Akshata Sawant" w:date="2022-04-01T09:35:00Z"/>
        </w:rPr>
      </w:pPr>
      <w:ins w:id="49" w:author="Akshata Sawant" w:date="2022-04-01T09:39:00Z">
        <w:r>
          <w:t>API Design being a primary and a</w:t>
        </w:r>
      </w:ins>
      <w:ins w:id="50" w:author="Akshata Sawant" w:date="2022-04-01T09:41:00Z">
        <w:r w:rsidR="004858A2">
          <w:t xml:space="preserve"> crucial </w:t>
        </w:r>
      </w:ins>
      <w:ins w:id="51" w:author="Akshata Sawant" w:date="2022-04-01T09:39:00Z">
        <w:r>
          <w:t xml:space="preserve">step towards </w:t>
        </w:r>
      </w:ins>
      <w:ins w:id="52" w:author="Akshata Sawant" w:date="2022-04-01T09:40:00Z">
        <w:r>
          <w:t>building a successful Application Network,</w:t>
        </w:r>
      </w:ins>
      <w:ins w:id="53" w:author="Akshata Sawant" w:date="2022-04-01T09:39:00Z">
        <w:r>
          <w:t xml:space="preserve"> </w:t>
        </w:r>
      </w:ins>
      <w:ins w:id="54" w:author="Akshata Sawant" w:date="2022-04-01T09:40:00Z">
        <w:r>
          <w:t xml:space="preserve">the </w:t>
        </w:r>
      </w:ins>
      <w:ins w:id="55" w:author="Akshata Sawant" w:date="2022-04-01T09:36:00Z">
        <w:r w:rsidR="00B002EA">
          <w:t xml:space="preserve">goal of this chapter is to enable you to design an API </w:t>
        </w:r>
      </w:ins>
      <w:ins w:id="56" w:author="Akshata Sawant" w:date="2022-04-01T09:38:00Z">
        <w:r>
          <w:t xml:space="preserve">using </w:t>
        </w:r>
      </w:ins>
      <w:ins w:id="57" w:author="Akshata Sawant" w:date="2022-04-01T11:55:00Z">
        <w:r w:rsidR="004B5BBE">
          <w:t xml:space="preserve">the </w:t>
        </w:r>
      </w:ins>
      <w:ins w:id="58" w:author="Akshata Sawant" w:date="2022-04-01T09:38:00Z">
        <w:r>
          <w:t xml:space="preserve">best practices and </w:t>
        </w:r>
      </w:ins>
      <w:ins w:id="59" w:author="Akshata Sawant" w:date="2022-04-01T11:55:00Z">
        <w:r w:rsidR="004B5BBE">
          <w:t xml:space="preserve">industry </w:t>
        </w:r>
      </w:ins>
      <w:ins w:id="60" w:author="Akshata Sawant" w:date="2022-04-01T09:38:00Z">
        <w:r>
          <w:t>standards</w:t>
        </w:r>
      </w:ins>
      <w:ins w:id="61" w:author="Akshata Sawant" w:date="2022-04-01T09:39:00Z">
        <w:r>
          <w:t>.</w:t>
        </w:r>
      </w:ins>
      <w:ins w:id="62" w:author="Akshata Sawant" w:date="2022-04-01T09:38:00Z">
        <w:r>
          <w:t xml:space="preserve"> </w:t>
        </w:r>
      </w:ins>
    </w:p>
    <w:p w14:paraId="4E73226A" w14:textId="7EF49309" w:rsidR="00B002EA" w:rsidDel="00B002EA" w:rsidRDefault="00B002EA" w:rsidP="00F43CB4">
      <w:pPr>
        <w:pStyle w:val="P-Regular"/>
        <w:rPr>
          <w:del w:id="63" w:author="Akshata Sawant" w:date="2022-04-01T09:36:00Z"/>
        </w:rPr>
      </w:pPr>
    </w:p>
    <w:p w14:paraId="55A904D1" w14:textId="19C196F6" w:rsidR="00A0357D" w:rsidRDefault="00A0357D" w:rsidP="00F43CB4">
      <w:pPr>
        <w:pStyle w:val="P-Regular"/>
      </w:pPr>
      <w:commentRangeStart w:id="64"/>
      <w:commentRangeStart w:id="65"/>
      <w:r>
        <w:t>…</w:t>
      </w:r>
      <w:commentRangeEnd w:id="64"/>
      <w:r>
        <w:rPr>
          <w:rStyle w:val="CommentReference"/>
          <w:rFonts w:eastAsiaTheme="minorHAnsi"/>
          <w:lang w:val="en-US"/>
        </w:rPr>
        <w:commentReference w:id="64"/>
      </w:r>
      <w:commentRangeEnd w:id="65"/>
      <w:r w:rsidR="00B92D96">
        <w:rPr>
          <w:rStyle w:val="CommentReference"/>
          <w:rFonts w:eastAsiaTheme="minorHAnsi"/>
          <w:lang w:val="en-US"/>
        </w:rPr>
        <w:commentReference w:id="65"/>
      </w:r>
    </w:p>
    <w:p w14:paraId="4CADBBBC" w14:textId="145E47A7" w:rsidR="00F43986" w:rsidRPr="00B06466" w:rsidRDefault="00E334C2" w:rsidP="00F43CB4">
      <w:pPr>
        <w:pStyle w:val="P-Regular"/>
      </w:pPr>
      <w:r>
        <w:t>What you can expect</w:t>
      </w:r>
      <w:r w:rsidR="00F43986">
        <w:t xml:space="preserve"> from this </w:t>
      </w:r>
      <w:commentRangeStart w:id="66"/>
      <w:commentRangeStart w:id="67"/>
      <w:commentRangeStart w:id="68"/>
      <w:r w:rsidR="00F43986">
        <w:t>chapter</w:t>
      </w:r>
      <w:commentRangeEnd w:id="66"/>
      <w:r w:rsidR="008B0655">
        <w:rPr>
          <w:rStyle w:val="CommentReference"/>
          <w:rFonts w:eastAsiaTheme="minorHAnsi"/>
          <w:lang w:val="en-US"/>
        </w:rPr>
        <w:commentReference w:id="66"/>
      </w:r>
      <w:commentRangeEnd w:id="67"/>
      <w:r w:rsidR="00A03501">
        <w:rPr>
          <w:rStyle w:val="CommentReference"/>
          <w:rFonts w:eastAsiaTheme="minorHAnsi"/>
          <w:lang w:val="en-US"/>
        </w:rPr>
        <w:commentReference w:id="67"/>
      </w:r>
      <w:commentRangeEnd w:id="68"/>
      <w:r w:rsidR="008036BC">
        <w:rPr>
          <w:rStyle w:val="CommentReference"/>
          <w:rFonts w:eastAsiaTheme="minorHAnsi"/>
          <w:lang w:val="en-US"/>
        </w:rPr>
        <w:commentReference w:id="68"/>
      </w:r>
      <w:r w:rsidR="00274B01">
        <w:t>:</w:t>
      </w:r>
    </w:p>
    <w:p w14:paraId="25C15AF0" w14:textId="322F250C" w:rsidR="00F651EE" w:rsidRDefault="00F651EE" w:rsidP="00F43CB4">
      <w:pPr>
        <w:pStyle w:val="L-Bullets"/>
      </w:pPr>
      <w:r>
        <w:t>Understanding the Anypoint Platform’s Design Centre</w:t>
      </w:r>
    </w:p>
    <w:p w14:paraId="471FC073" w14:textId="056E3A22" w:rsidR="006F2208" w:rsidRDefault="006F2208" w:rsidP="00F43CB4">
      <w:pPr>
        <w:pStyle w:val="L-Bullets"/>
      </w:pPr>
      <w:r>
        <w:t>Lifecy</w:t>
      </w:r>
      <w:r w:rsidR="005C0F47">
        <w:t>c</w:t>
      </w:r>
      <w:r>
        <w:t>le of an API</w:t>
      </w:r>
    </w:p>
    <w:p w14:paraId="74246C0A" w14:textId="10027AB7" w:rsidR="00F43986" w:rsidRDefault="00F43986" w:rsidP="00F43CB4">
      <w:pPr>
        <w:pStyle w:val="L-Bullets"/>
      </w:pPr>
      <w:r>
        <w:t>Designing your first API using RAML</w:t>
      </w:r>
    </w:p>
    <w:p w14:paraId="5AC2DB3F" w14:textId="7A2403DE" w:rsidR="008F106E" w:rsidRDefault="006F2208" w:rsidP="00F43CB4">
      <w:pPr>
        <w:pStyle w:val="L-Bullets"/>
        <w:rPr>
          <w:ins w:id="69" w:author="Akshata Sawant" w:date="2022-04-01T11:56:00Z"/>
        </w:rPr>
      </w:pPr>
      <w:r>
        <w:t>Hands-on experience with your API Design</w:t>
      </w:r>
    </w:p>
    <w:p w14:paraId="52B56764" w14:textId="4749CE83" w:rsidR="00512992" w:rsidRDefault="00512992" w:rsidP="00F43CB4">
      <w:pPr>
        <w:pStyle w:val="L-Bullets"/>
      </w:pPr>
      <w:ins w:id="70" w:author="Akshata Sawant" w:date="2022-04-01T11:56:00Z">
        <w:r>
          <w:t>Best Practices and guidelines to design an API</w:t>
        </w:r>
      </w:ins>
    </w:p>
    <w:p w14:paraId="596747D2" w14:textId="5314A766" w:rsidR="008B0655" w:rsidRDefault="00143669" w:rsidP="000918D2">
      <w:pPr>
        <w:pStyle w:val="P-Regular"/>
        <w:rPr>
          <w:rStyle w:val="Strong"/>
        </w:rPr>
      </w:pPr>
      <w:r>
        <w:t xml:space="preserve">Before getting started with the </w:t>
      </w:r>
      <w:ins w:id="71" w:author="Akshata Sawant" w:date="2022-04-01T11:56:00Z">
        <w:r w:rsidR="00502354">
          <w:t>actual</w:t>
        </w:r>
      </w:ins>
      <w:ins w:id="72" w:author="Akshata Sawant" w:date="2022-04-01T11:57:00Z">
        <w:r w:rsidR="00502354">
          <w:t xml:space="preserve"> </w:t>
        </w:r>
      </w:ins>
      <w:r>
        <w:t>AP</w:t>
      </w:r>
      <w:r w:rsidR="00DB16BB">
        <w:t xml:space="preserve">I </w:t>
      </w:r>
      <w:r w:rsidR="005C2BF1">
        <w:t>Design,</w:t>
      </w:r>
      <w:r w:rsidR="00DB16BB">
        <w:t xml:space="preserve"> let us first understand the fundamentals </w:t>
      </w:r>
      <w:ins w:id="73" w:author="Rounak Kulkarni" w:date="2022-03-29T18:10:00Z">
        <w:r w:rsidR="007C7FED">
          <w:t xml:space="preserve">of </w:t>
        </w:r>
      </w:ins>
      <w:ins w:id="74" w:author="Akshata Sawant" w:date="2022-04-01T11:57:00Z">
        <w:r w:rsidR="00502354">
          <w:t>an</w:t>
        </w:r>
      </w:ins>
      <w:ins w:id="75" w:author="Rounak Kulkarni" w:date="2022-03-29T18:10:00Z">
        <w:del w:id="76" w:author="Akshata Sawant" w:date="2022-04-01T11:57:00Z">
          <w:r w:rsidR="007C7FED" w:rsidDel="00502354">
            <w:delText>the</w:delText>
          </w:r>
        </w:del>
      </w:ins>
      <w:r w:rsidR="00CD6F00">
        <w:t xml:space="preserve"> </w:t>
      </w:r>
      <w:r w:rsidR="00DB16BB" w:rsidRPr="00825720">
        <w:rPr>
          <w:rStyle w:val="Strong"/>
        </w:rPr>
        <w:t xml:space="preserve">API </w:t>
      </w:r>
      <w:r w:rsidR="00DB7E73" w:rsidRPr="00825720">
        <w:rPr>
          <w:rStyle w:val="Strong"/>
        </w:rPr>
        <w:t xml:space="preserve">Design </w:t>
      </w:r>
      <w:r w:rsidR="00DB16BB" w:rsidRPr="00825720">
        <w:rPr>
          <w:rStyle w:val="Strong"/>
        </w:rPr>
        <w:t>Lifecycle</w:t>
      </w:r>
      <w:ins w:id="77" w:author="Yashi Gupta" w:date="2022-03-24T11:34:00Z">
        <w:r w:rsidR="008B0655">
          <w:rPr>
            <w:rStyle w:val="Strong"/>
          </w:rPr>
          <w:t>.</w:t>
        </w:r>
      </w:ins>
    </w:p>
    <w:p w14:paraId="3D70CEB9" w14:textId="716437E2" w:rsidR="008A5B11" w:rsidRDefault="008A5B11" w:rsidP="008A5B11">
      <w:pPr>
        <w:pStyle w:val="H1-Section"/>
        <w:rPr>
          <w:ins w:id="78" w:author="Yashi Gupta" w:date="2022-03-24T11:29:00Z"/>
          <w:rStyle w:val="Strong"/>
        </w:rPr>
      </w:pPr>
      <w:commentRangeStart w:id="79"/>
      <w:commentRangeStart w:id="80"/>
      <w:ins w:id="81" w:author="Yashi Gupta" w:date="2022-03-24T11:29:00Z">
        <w:r>
          <w:rPr>
            <w:rStyle w:val="Strong"/>
          </w:rPr>
          <w:t xml:space="preserve">Understanding </w:t>
        </w:r>
      </w:ins>
      <w:commentRangeEnd w:id="79"/>
      <w:ins w:id="82" w:author="Yashi Gupta" w:date="2022-03-24T11:30:00Z">
        <w:r>
          <w:rPr>
            <w:rStyle w:val="CommentReference"/>
            <w:b w:val="0"/>
          </w:rPr>
          <w:commentReference w:id="79"/>
        </w:r>
      </w:ins>
      <w:commentRangeEnd w:id="80"/>
      <w:r w:rsidR="002171D0">
        <w:rPr>
          <w:rStyle w:val="CommentReference"/>
          <w:b w:val="0"/>
        </w:rPr>
        <w:commentReference w:id="80"/>
      </w:r>
      <w:ins w:id="83" w:author="Yashi Gupta" w:date="2022-03-24T11:29:00Z">
        <w:r>
          <w:rPr>
            <w:rStyle w:val="Strong"/>
          </w:rPr>
          <w:t>API lifecycle</w:t>
        </w:r>
      </w:ins>
    </w:p>
    <w:p w14:paraId="2CC0DE40" w14:textId="1D7F615C" w:rsidR="008A5B11" w:rsidRPr="002E1CF6" w:rsidRDefault="008A5B11" w:rsidP="002E1CF6">
      <w:pPr>
        <w:rPr>
          <w:ins w:id="84" w:author="Yashi Gupta" w:date="2022-03-24T11:29:00Z"/>
        </w:rPr>
      </w:pPr>
      <w:commentRangeStart w:id="85"/>
      <w:commentRangeStart w:id="86"/>
      <w:ins w:id="87" w:author="Yashi Gupta" w:date="2022-03-24T11:29:00Z">
        <w:r>
          <w:t>…</w:t>
        </w:r>
        <w:commentRangeEnd w:id="85"/>
        <w:r>
          <w:rPr>
            <w:rStyle w:val="CommentReference"/>
          </w:rPr>
          <w:commentReference w:id="85"/>
        </w:r>
      </w:ins>
      <w:commentRangeEnd w:id="86"/>
      <w:r w:rsidR="007219CB">
        <w:rPr>
          <w:rStyle w:val="CommentReference"/>
        </w:rPr>
        <w:commentReference w:id="86"/>
      </w:r>
    </w:p>
    <w:p w14:paraId="54348328" w14:textId="18D6FCDC" w:rsidR="00D11001" w:rsidRDefault="008D0750" w:rsidP="00F43CB4">
      <w:pPr>
        <w:pStyle w:val="P-Regular"/>
      </w:pPr>
      <w:ins w:id="88" w:author="Akshata Sawant" w:date="2022-04-08T11:46:00Z">
        <w:r>
          <w:t>In or</w:t>
        </w:r>
      </w:ins>
      <w:ins w:id="89" w:author="Akshata Sawant" w:date="2022-04-08T11:47:00Z">
        <w:r>
          <w:t xml:space="preserve">der to </w:t>
        </w:r>
      </w:ins>
      <w:ins w:id="90" w:author="Akshata Sawant" w:date="2022-04-08T11:50:00Z">
        <w:r>
          <w:t xml:space="preserve">build a complete </w:t>
        </w:r>
      </w:ins>
      <w:ins w:id="91" w:author="Akshata Sawant" w:date="2022-04-08T11:51:00Z">
        <w:r w:rsidR="00744669">
          <w:t>API,</w:t>
        </w:r>
      </w:ins>
      <w:ins w:id="92" w:author="Akshata Sawant" w:date="2022-04-08T11:50:00Z">
        <w:r>
          <w:t xml:space="preserve"> we need to fol</w:t>
        </w:r>
      </w:ins>
      <w:ins w:id="93" w:author="Akshata Sawant" w:date="2022-04-08T11:51:00Z">
        <w:r>
          <w:t>low a systematic approach. Hence, w</w:t>
        </w:r>
      </w:ins>
      <w:ins w:id="94" w:author="Akshata Sawant" w:date="2022-04-08T11:45:00Z">
        <w:r w:rsidRPr="008D0750">
          <w:t xml:space="preserve">e shall now learn about the lifecycle of an API. </w:t>
        </w:r>
      </w:ins>
      <w:commentRangeStart w:id="95"/>
      <w:commentRangeStart w:id="96"/>
      <w:commentRangeStart w:id="97"/>
      <w:r w:rsidR="00D11001" w:rsidRPr="00D11001">
        <w:t>I</w:t>
      </w:r>
      <w:r w:rsidR="00D11001">
        <w:t xml:space="preserve">t </w:t>
      </w:r>
      <w:r w:rsidR="0088352F">
        <w:t>consists</w:t>
      </w:r>
      <w:r w:rsidR="00D11001">
        <w:t xml:space="preserve"> of </w:t>
      </w:r>
      <w:commentRangeStart w:id="98"/>
      <w:commentRangeStart w:id="99"/>
      <w:r w:rsidR="005428A9">
        <w:t xml:space="preserve">four </w:t>
      </w:r>
      <w:commentRangeEnd w:id="98"/>
      <w:ins w:id="100" w:author="Yashi Gupta" w:date="2022-03-24T12:02:00Z">
        <w:r w:rsidR="005428A9">
          <w:rPr>
            <w:rStyle w:val="CommentReference"/>
            <w:rFonts w:eastAsiaTheme="minorHAnsi"/>
            <w:lang w:val="en-US"/>
          </w:rPr>
          <w:commentReference w:id="98"/>
        </w:r>
      </w:ins>
      <w:commentRangeEnd w:id="99"/>
      <w:r w:rsidR="00C76A38">
        <w:rPr>
          <w:rStyle w:val="CommentReference"/>
          <w:rFonts w:eastAsiaTheme="minorHAnsi"/>
          <w:lang w:val="en-US"/>
        </w:rPr>
        <w:commentReference w:id="99"/>
      </w:r>
      <w:r w:rsidR="0088352F">
        <w:t>stages</w:t>
      </w:r>
      <w:r w:rsidR="00274B01">
        <w:t xml:space="preserve">: </w:t>
      </w:r>
      <w:commentRangeEnd w:id="95"/>
      <w:r w:rsidR="00201044">
        <w:rPr>
          <w:rStyle w:val="CommentReference"/>
          <w:rFonts w:eastAsiaTheme="minorHAnsi"/>
          <w:lang w:val="en-US"/>
        </w:rPr>
        <w:commentReference w:id="95"/>
      </w:r>
      <w:commentRangeEnd w:id="96"/>
      <w:r w:rsidR="002C54F5">
        <w:rPr>
          <w:rStyle w:val="CommentReference"/>
          <w:rFonts w:eastAsiaTheme="minorHAnsi"/>
          <w:lang w:val="en-US"/>
        </w:rPr>
        <w:commentReference w:id="96"/>
      </w:r>
      <w:commentRangeEnd w:id="97"/>
      <w:r w:rsidR="007219CB">
        <w:rPr>
          <w:rStyle w:val="CommentReference"/>
          <w:rFonts w:eastAsiaTheme="minorHAnsi"/>
          <w:lang w:val="en-US"/>
        </w:rPr>
        <w:commentReference w:id="97"/>
      </w:r>
    </w:p>
    <w:p w14:paraId="64730A56" w14:textId="6AE35FE6" w:rsidR="00F65F41" w:rsidRDefault="0088352F" w:rsidP="002E1CF6">
      <w:pPr>
        <w:pStyle w:val="L-Numbers"/>
      </w:pPr>
      <w:r w:rsidRPr="002E1CF6">
        <w:rPr>
          <w:rStyle w:val="P-Keyword"/>
        </w:rPr>
        <w:t>Design</w:t>
      </w:r>
      <w:r w:rsidR="00D24635">
        <w:t xml:space="preserve">: </w:t>
      </w:r>
      <w:r>
        <w:t>It invo</w:t>
      </w:r>
      <w:r w:rsidR="00D967A9">
        <w:t>lves architecting the basic skeleton of your API</w:t>
      </w:r>
      <w:r w:rsidR="00286568">
        <w:t>. This is the first and the most crucial step</w:t>
      </w:r>
      <w:ins w:id="101" w:author="Rounak Kulkarni" w:date="2022-03-29T18:11:00Z">
        <w:r w:rsidR="007845FF">
          <w:t>,</w:t>
        </w:r>
      </w:ins>
      <w:r w:rsidR="00286568">
        <w:t xml:space="preserve"> as we need to take into consideration all the </w:t>
      </w:r>
      <w:r w:rsidR="00F65F41">
        <w:t>functional and non-functional requirements</w:t>
      </w:r>
      <w:r w:rsidR="00D24635">
        <w:t xml:space="preserve"> to build a logical structure.</w:t>
      </w:r>
    </w:p>
    <w:p w14:paraId="52030866" w14:textId="302693FD" w:rsidR="00D24635" w:rsidRDefault="00D24635" w:rsidP="002E1CF6">
      <w:pPr>
        <w:pStyle w:val="L-Numbers"/>
      </w:pPr>
      <w:r w:rsidRPr="00345DBD">
        <w:rPr>
          <w:rStyle w:val="P-Keyword"/>
        </w:rPr>
        <w:t>Simulate</w:t>
      </w:r>
      <w:r>
        <w:t xml:space="preserve">: </w:t>
      </w:r>
      <w:r w:rsidR="009029A1">
        <w:t xml:space="preserve">After having a fair understanding of the </w:t>
      </w:r>
      <w:ins w:id="102" w:author="Akshata Sawant" w:date="2022-04-01T11:57:00Z">
        <w:del w:id="103" w:author="Rounak Kulkarni" w:date="2022-04-05T12:22:00Z">
          <w:r w:rsidR="0057167A" w:rsidDel="00DE74DF">
            <w:delText>intial</w:delText>
          </w:r>
        </w:del>
      </w:ins>
      <w:ins w:id="104" w:author="Rounak Kulkarni" w:date="2022-04-05T12:22:00Z">
        <w:r w:rsidR="00DE74DF">
          <w:t>initial</w:t>
        </w:r>
      </w:ins>
      <w:ins w:id="105" w:author="Akshata Sawant" w:date="2022-04-01T11:57:00Z">
        <w:r w:rsidR="0057167A">
          <w:t xml:space="preserve"> </w:t>
        </w:r>
      </w:ins>
      <w:r w:rsidR="00D53EAF">
        <w:t>requirement</w:t>
      </w:r>
      <w:r w:rsidR="00D50863">
        <w:t>s</w:t>
      </w:r>
      <w:ins w:id="106" w:author="Rounak Kulkarni" w:date="2022-03-29T18:12:00Z">
        <w:r w:rsidR="007845FF">
          <w:t>,</w:t>
        </w:r>
      </w:ins>
      <w:r w:rsidR="00D53EAF">
        <w:t xml:space="preserve"> we need to implement the </w:t>
      </w:r>
      <w:r w:rsidR="00D50863">
        <w:t xml:space="preserve">API by using appropriate endpoints, </w:t>
      </w:r>
      <w:r w:rsidR="00AD2F9F">
        <w:t>methods, datatype</w:t>
      </w:r>
      <w:r w:rsidR="00FE201A">
        <w:t>, example</w:t>
      </w:r>
      <w:ins w:id="107" w:author="Rounak Kulkarni" w:date="2022-03-29T18:12:00Z">
        <w:r w:rsidR="007845FF">
          <w:t>s,</w:t>
        </w:r>
      </w:ins>
      <w:r w:rsidR="00FE201A">
        <w:t xml:space="preserve"> and follow the API </w:t>
      </w:r>
      <w:ins w:id="108" w:author="Akshata Sawant" w:date="2022-04-01T11:58:00Z">
        <w:r w:rsidR="00E43CD4">
          <w:t xml:space="preserve">Design </w:t>
        </w:r>
      </w:ins>
      <w:r w:rsidR="00FE201A">
        <w:t>Best Practice</w:t>
      </w:r>
      <w:ins w:id="109" w:author="Akshata Sawant" w:date="2022-04-01T11:58:00Z">
        <w:r w:rsidR="00E43CD4">
          <w:t>s</w:t>
        </w:r>
      </w:ins>
      <w:del w:id="110" w:author="Akshata Sawant" w:date="2022-04-01T11:58:00Z">
        <w:r w:rsidR="00FE201A" w:rsidDel="00E43CD4">
          <w:delText xml:space="preserve"> Guideline</w:delText>
        </w:r>
      </w:del>
      <w:r w:rsidR="00FE201A">
        <w:t>.</w:t>
      </w:r>
    </w:p>
    <w:p w14:paraId="58E6E07B" w14:textId="0B8C689B" w:rsidR="00D24635" w:rsidRDefault="00D24635" w:rsidP="002E1CF6">
      <w:pPr>
        <w:pStyle w:val="L-Numbers"/>
      </w:pPr>
      <w:r w:rsidRPr="00345DBD">
        <w:rPr>
          <w:rStyle w:val="P-Keyword"/>
        </w:rPr>
        <w:lastRenderedPageBreak/>
        <w:t>Feedback</w:t>
      </w:r>
      <w:r>
        <w:t>:</w:t>
      </w:r>
      <w:r w:rsidR="009029A1">
        <w:t xml:space="preserve"> Once our API model is ready</w:t>
      </w:r>
      <w:r w:rsidR="00D53EAF">
        <w:t>,</w:t>
      </w:r>
      <w:r w:rsidR="009029A1">
        <w:t xml:space="preserve"> we can simulate our API using the mocking service</w:t>
      </w:r>
      <w:ins w:id="111" w:author="Akshata Sawant" w:date="2022-04-01T11:59:00Z">
        <w:r w:rsidR="0061396A">
          <w:t>.</w:t>
        </w:r>
      </w:ins>
      <w:r w:rsidR="009029A1">
        <w:t xml:space="preserve"> </w:t>
      </w:r>
      <w:ins w:id="112" w:author="Akshata Sawant" w:date="2022-04-01T11:59:00Z">
        <w:r w:rsidR="0061396A">
          <w:t xml:space="preserve">Also, we can </w:t>
        </w:r>
      </w:ins>
      <w:del w:id="113" w:author="Akshata Sawant" w:date="2022-04-01T11:59:00Z">
        <w:r w:rsidR="009029A1" w:rsidDel="0061396A">
          <w:delText xml:space="preserve">and </w:delText>
        </w:r>
      </w:del>
      <w:r w:rsidR="009029A1">
        <w:t xml:space="preserve">test </w:t>
      </w:r>
      <w:ins w:id="114" w:author="Akshata Sawant" w:date="2022-04-01T11:59:00Z">
        <w:r w:rsidR="0061396A">
          <w:t xml:space="preserve">our API to check </w:t>
        </w:r>
      </w:ins>
      <w:r w:rsidR="009029A1">
        <w:t xml:space="preserve">if the </w:t>
      </w:r>
      <w:del w:id="115" w:author="Akshata Sawant" w:date="2022-04-01T11:59:00Z">
        <w:r w:rsidR="00D53EAF" w:rsidDel="005D22CB">
          <w:delText xml:space="preserve">outcome </w:delText>
        </w:r>
      </w:del>
      <w:ins w:id="116" w:author="Akshata Sawant" w:date="2022-04-01T11:59:00Z">
        <w:r w:rsidR="005D22CB">
          <w:t xml:space="preserve">response </w:t>
        </w:r>
      </w:ins>
      <w:r w:rsidR="00AD5AC6">
        <w:t xml:space="preserve">meets the </w:t>
      </w:r>
      <w:ins w:id="117" w:author="Akshata Sawant" w:date="2022-04-01T12:00:00Z">
        <w:r w:rsidR="005D22CB">
          <w:t xml:space="preserve">initial </w:t>
        </w:r>
      </w:ins>
      <w:r w:rsidR="00AD5AC6">
        <w:t>requirement</w:t>
      </w:r>
      <w:ins w:id="118" w:author="Akshata Sawant" w:date="2022-04-01T12:00:00Z">
        <w:r w:rsidR="005D22CB">
          <w:t>s</w:t>
        </w:r>
      </w:ins>
      <w:del w:id="119" w:author="Akshata Sawant" w:date="2022-04-01T12:00:00Z">
        <w:r w:rsidR="00AD5AC6" w:rsidDel="005D22CB">
          <w:delText>s</w:delText>
        </w:r>
      </w:del>
      <w:r w:rsidR="00AD5AC6">
        <w:t>.</w:t>
      </w:r>
    </w:p>
    <w:p w14:paraId="477BDA64" w14:textId="3CD6DFDC" w:rsidR="00D24635" w:rsidDel="00D2118B" w:rsidRDefault="00D24635" w:rsidP="002A1407">
      <w:pPr>
        <w:pStyle w:val="L-Numbers"/>
        <w:rPr>
          <w:del w:id="120" w:author="Akshata Sawant" w:date="2022-04-01T09:45:00Z"/>
        </w:rPr>
      </w:pPr>
      <w:commentRangeStart w:id="121"/>
      <w:commentRangeStart w:id="122"/>
      <w:commentRangeStart w:id="123"/>
      <w:commentRangeStart w:id="124"/>
      <w:r w:rsidRPr="00D2118B">
        <w:rPr>
          <w:rStyle w:val="P-Keyword"/>
        </w:rPr>
        <w:t>Validate</w:t>
      </w:r>
      <w:r>
        <w:t xml:space="preserve">: </w:t>
      </w:r>
      <w:r w:rsidR="00C477C9">
        <w:t xml:space="preserve">At this stage we will share the API with other </w:t>
      </w:r>
      <w:ins w:id="125" w:author="Akshata Sawant" w:date="2022-04-01T12:00:00Z">
        <w:r w:rsidR="00625037">
          <w:t xml:space="preserve">external/internal </w:t>
        </w:r>
      </w:ins>
      <w:r w:rsidR="00C477C9">
        <w:t xml:space="preserve">developers </w:t>
      </w:r>
      <w:ins w:id="126" w:author="Rounak Kulkarni" w:date="2022-03-29T18:14:00Z">
        <w:r w:rsidR="00E42F59">
          <w:t xml:space="preserve">and </w:t>
        </w:r>
      </w:ins>
      <w:r w:rsidR="00403B2A">
        <w:t>collaborators and take into consideration the feedback</w:t>
      </w:r>
      <w:ins w:id="127" w:author="Akshata Sawant" w:date="2022-04-01T09:44:00Z">
        <w:r w:rsidR="00523F4C">
          <w:t xml:space="preserve"> </w:t>
        </w:r>
      </w:ins>
      <w:del w:id="128" w:author="Akshata Sawant" w:date="2022-04-01T12:01:00Z">
        <w:r w:rsidR="00403B2A" w:rsidDel="00625037">
          <w:delText xml:space="preserve"> </w:delText>
        </w:r>
      </w:del>
      <w:r w:rsidR="00403B2A">
        <w:t>receive</w:t>
      </w:r>
      <w:ins w:id="129" w:author="Akshata Sawant" w:date="2022-04-01T12:01:00Z">
        <w:r w:rsidR="00625037">
          <w:t>d</w:t>
        </w:r>
      </w:ins>
      <w:del w:id="130" w:author="Akshata Sawant" w:date="2022-04-01T09:44:00Z">
        <w:r w:rsidR="00403B2A" w:rsidDel="00523F4C">
          <w:delText>d</w:delText>
        </w:r>
      </w:del>
      <w:r w:rsidR="00403B2A">
        <w:t xml:space="preserve"> from them.</w:t>
      </w:r>
      <w:r w:rsidR="003F6399">
        <w:t xml:space="preserve"> Later we </w:t>
      </w:r>
      <w:ins w:id="131" w:author="Akshata Sawant" w:date="2022-04-01T09:44:00Z">
        <w:r w:rsidR="00D2118B">
          <w:t>shall</w:t>
        </w:r>
      </w:ins>
      <w:del w:id="132" w:author="Akshata Sawant" w:date="2022-04-01T09:44:00Z">
        <w:r w:rsidR="003F6399" w:rsidDel="00D2118B">
          <w:delText>will</w:delText>
        </w:r>
      </w:del>
      <w:r w:rsidR="003F6399">
        <w:t xml:space="preserve"> </w:t>
      </w:r>
      <w:ins w:id="133" w:author="Akshata Sawant" w:date="2022-04-01T09:44:00Z">
        <w:r w:rsidR="00D2118B">
          <w:t>i</w:t>
        </w:r>
      </w:ins>
      <w:del w:id="134" w:author="Akshata Sawant" w:date="2022-04-01T09:44:00Z">
        <w:r w:rsidR="003F6399" w:rsidDel="00D2118B">
          <w:delText>I</w:delText>
        </w:r>
      </w:del>
      <w:r w:rsidR="003F6399">
        <w:t xml:space="preserve">ntrospect the </w:t>
      </w:r>
      <w:ins w:id="135" w:author="Akshata Sawant" w:date="2022-04-01T09:44:00Z">
        <w:r w:rsidR="00D2118B">
          <w:t xml:space="preserve">received </w:t>
        </w:r>
      </w:ins>
      <w:r w:rsidR="003F6399">
        <w:t>feedback and implement</w:t>
      </w:r>
      <w:ins w:id="136" w:author="Akshata Sawant" w:date="2022-04-01T09:45:00Z">
        <w:r w:rsidR="003F7D8F">
          <w:t xml:space="preserve"> the</w:t>
        </w:r>
      </w:ins>
      <w:r w:rsidR="003F6399">
        <w:t xml:space="preserve"> </w:t>
      </w:r>
      <w:ins w:id="137" w:author="Akshata Sawant" w:date="2022-04-01T09:44:00Z">
        <w:r w:rsidR="00D2118B">
          <w:t>API design change</w:t>
        </w:r>
      </w:ins>
      <w:ins w:id="138" w:author="Akshata Sawant" w:date="2022-04-01T09:45:00Z">
        <w:r w:rsidR="00D2118B">
          <w:t xml:space="preserve">s </w:t>
        </w:r>
      </w:ins>
      <w:r w:rsidR="003F6399">
        <w:t>accordingly</w:t>
      </w:r>
      <w:ins w:id="139" w:author="Akshata Sawant" w:date="2022-04-01T09:45:00Z">
        <w:r w:rsidR="00D2118B">
          <w:t>.</w:t>
        </w:r>
      </w:ins>
      <w:del w:id="140" w:author="Akshata Sawant" w:date="2022-04-01T09:45:00Z">
        <w:r w:rsidR="003F6399" w:rsidDel="00D2118B">
          <w:delText xml:space="preserve">. </w:delText>
        </w:r>
        <w:commentRangeEnd w:id="121"/>
        <w:r w:rsidR="00F07976" w:rsidDel="00D2118B">
          <w:rPr>
            <w:rStyle w:val="CommentReference"/>
            <w:rFonts w:eastAsiaTheme="minorHAnsi"/>
            <w:lang w:val="en-US"/>
          </w:rPr>
          <w:commentReference w:id="121"/>
        </w:r>
        <w:commentRangeEnd w:id="122"/>
        <w:r w:rsidR="00345DBD" w:rsidDel="00D2118B">
          <w:rPr>
            <w:rStyle w:val="CommentReference"/>
            <w:rFonts w:eastAsiaTheme="minorHAnsi"/>
            <w:lang w:val="en-US"/>
          </w:rPr>
          <w:commentReference w:id="122"/>
        </w:r>
        <w:commentRangeEnd w:id="123"/>
        <w:r w:rsidR="00345DBD" w:rsidDel="00D2118B">
          <w:rPr>
            <w:rStyle w:val="CommentReference"/>
            <w:rFonts w:eastAsiaTheme="minorHAnsi"/>
            <w:lang w:val="en-US"/>
          </w:rPr>
          <w:commentReference w:id="123"/>
        </w:r>
      </w:del>
      <w:commentRangeEnd w:id="124"/>
      <w:r w:rsidR="004249DD">
        <w:rPr>
          <w:rStyle w:val="CommentReference"/>
          <w:rFonts w:eastAsiaTheme="minorHAnsi"/>
          <w:lang w:val="en-US"/>
        </w:rPr>
        <w:commentReference w:id="124"/>
      </w:r>
    </w:p>
    <w:p w14:paraId="1EFFC1CF" w14:textId="77777777" w:rsidR="003F7D8F" w:rsidRDefault="000F5998" w:rsidP="002A1407">
      <w:pPr>
        <w:pStyle w:val="L-Numbers"/>
        <w:rPr>
          <w:ins w:id="141" w:author="Akshata Sawant" w:date="2022-04-01T09:45:00Z"/>
        </w:rPr>
      </w:pPr>
      <w:r>
        <w:t xml:space="preserve"> </w:t>
      </w:r>
    </w:p>
    <w:p w14:paraId="337CEE66" w14:textId="7C3BEA67" w:rsidR="000F5998" w:rsidRDefault="000F5998">
      <w:pPr>
        <w:pStyle w:val="L-Numbers"/>
        <w:numPr>
          <w:ilvl w:val="0"/>
          <w:numId w:val="0"/>
        </w:numPr>
        <w:ind w:left="357"/>
        <w:rPr>
          <w:ins w:id="142" w:author="Akshata Sawant" w:date="2022-04-01T09:45:00Z"/>
        </w:rPr>
        <w:pPrChange w:id="143" w:author="Akshata Sawant" w:date="2022-04-01T09:45:00Z">
          <w:pPr>
            <w:pStyle w:val="L-Numbers"/>
          </w:pPr>
        </w:pPrChange>
      </w:pPr>
      <w:moveFromRangeStart w:id="144" w:author="Akshata Sawant" w:date="2022-04-08T12:00:00Z" w:name="move100311671"/>
      <w:moveFrom w:id="145" w:author="Akshata Sawant" w:date="2022-04-08T12:00:00Z">
        <w:r w:rsidDel="008F02CE">
          <w:t>This is an iterative process until the API Design is finalized.</w:t>
        </w:r>
      </w:moveFrom>
      <w:moveFromRangeEnd w:id="144"/>
    </w:p>
    <w:p w14:paraId="030E2969" w14:textId="77777777" w:rsidR="003F7D8F" w:rsidDel="00E35A40" w:rsidRDefault="003F7D8F">
      <w:pPr>
        <w:pStyle w:val="L-Numbers"/>
        <w:numPr>
          <w:ilvl w:val="0"/>
          <w:numId w:val="0"/>
        </w:numPr>
        <w:ind w:left="357"/>
        <w:rPr>
          <w:del w:id="146" w:author="Akshata Sawant" w:date="2022-04-01T09:54:00Z"/>
        </w:rPr>
        <w:pPrChange w:id="147" w:author="Akshata Sawant" w:date="2022-04-01T09:45:00Z">
          <w:pPr/>
        </w:pPrChange>
      </w:pPr>
    </w:p>
    <w:p w14:paraId="02A13079" w14:textId="00D26F20" w:rsidR="00DB16BB" w:rsidRDefault="00DB16BB" w:rsidP="00D24635"/>
    <w:p w14:paraId="799BF13C" w14:textId="2D4631FA" w:rsidR="007B480B" w:rsidRDefault="009D5C57" w:rsidP="00D91EB0">
      <w:pPr>
        <w:pStyle w:val="IMG-Caption"/>
      </w:pPr>
      <w:commentRangeStart w:id="148"/>
      <w:commentRangeStart w:id="149"/>
      <w:r w:rsidRPr="009D5C57">
        <w:rPr>
          <w:noProof/>
        </w:rPr>
        <w:drawing>
          <wp:inline distT="0" distB="0" distL="0" distR="0" wp14:anchorId="2BC7F40D" wp14:editId="30EA72E3">
            <wp:extent cx="2933700" cy="16637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2933700" cy="1663700"/>
                    </a:xfrm>
                    <a:prstGeom prst="rect">
                      <a:avLst/>
                    </a:prstGeom>
                  </pic:spPr>
                </pic:pic>
              </a:graphicData>
            </a:graphic>
          </wp:inline>
        </w:drawing>
      </w:r>
      <w:commentRangeEnd w:id="148"/>
      <w:r w:rsidR="008B0655">
        <w:rPr>
          <w:rStyle w:val="CommentReference"/>
        </w:rPr>
        <w:commentReference w:id="148"/>
      </w:r>
      <w:commentRangeEnd w:id="149"/>
      <w:r w:rsidR="00D91EB0">
        <w:rPr>
          <w:rStyle w:val="CommentReference"/>
          <w:rFonts w:eastAsiaTheme="minorHAnsi"/>
          <w:b w:val="0"/>
          <w:color w:val="auto"/>
          <w:lang w:val="en-US"/>
        </w:rPr>
        <w:commentReference w:id="149"/>
      </w:r>
      <w:commentRangeStart w:id="150"/>
      <w:commentRangeStart w:id="151"/>
      <w:commentRangeStart w:id="152"/>
      <w:commentRangeEnd w:id="150"/>
      <w:r w:rsidR="00F64ABF">
        <w:rPr>
          <w:rStyle w:val="CommentReference"/>
          <w:rFonts w:eastAsiaTheme="minorHAnsi"/>
          <w:b w:val="0"/>
          <w:color w:val="auto"/>
          <w:lang w:val="en-US"/>
        </w:rPr>
        <w:commentReference w:id="150"/>
      </w:r>
      <w:commentRangeEnd w:id="151"/>
      <w:r w:rsidR="003F0AEE">
        <w:rPr>
          <w:rStyle w:val="CommentReference"/>
          <w:rFonts w:eastAsiaTheme="minorHAnsi"/>
          <w:b w:val="0"/>
          <w:color w:val="auto"/>
          <w:lang w:val="en-US"/>
        </w:rPr>
        <w:commentReference w:id="151"/>
      </w:r>
      <w:commentRangeEnd w:id="152"/>
      <w:r w:rsidR="008F02CE">
        <w:rPr>
          <w:rStyle w:val="CommentReference"/>
          <w:rFonts w:eastAsiaTheme="minorHAnsi"/>
          <w:b w:val="0"/>
          <w:color w:val="auto"/>
          <w:lang w:val="en-US"/>
        </w:rPr>
        <w:commentReference w:id="152"/>
      </w:r>
    </w:p>
    <w:p w14:paraId="78F8108B" w14:textId="02E8B86F" w:rsidR="009D5C57" w:rsidRDefault="00FD2308" w:rsidP="00D91EB0">
      <w:pPr>
        <w:pStyle w:val="IMG-Caption"/>
        <w:rPr>
          <w:ins w:id="153" w:author="Akshata Sawant" w:date="2022-04-01T09:52:00Z"/>
        </w:rPr>
      </w:pPr>
      <w:r>
        <w:t>Fig</w:t>
      </w:r>
      <w:r w:rsidR="004D1E09">
        <w:t>ure</w:t>
      </w:r>
      <w:r>
        <w:t xml:space="preserve"> 2.1</w:t>
      </w:r>
      <w:r w:rsidR="00646AE4">
        <w:t xml:space="preserve"> -</w:t>
      </w:r>
      <w:r>
        <w:t xml:space="preserve"> API Design Lifecycle</w:t>
      </w:r>
    </w:p>
    <w:p w14:paraId="48CE800B" w14:textId="56326036" w:rsidR="009D2B90" w:rsidRDefault="009D2B90">
      <w:pPr>
        <w:rPr>
          <w:ins w:id="154" w:author="Akshata Sawant" w:date="2022-04-08T12:01:00Z"/>
        </w:rPr>
      </w:pPr>
      <w:ins w:id="155" w:author="Akshata Sawant" w:date="2022-04-08T12:01:00Z">
        <w:r>
          <w:t>As we can see in the Figure 2.1, t</w:t>
        </w:r>
      </w:ins>
      <w:moveToRangeStart w:id="156" w:author="Akshata Sawant" w:date="2022-04-08T12:00:00Z" w:name="move100311671"/>
      <w:moveTo w:id="157" w:author="Akshata Sawant" w:date="2022-04-08T12:00:00Z">
        <w:del w:id="158" w:author="Akshata Sawant" w:date="2022-04-08T12:01:00Z">
          <w:r w:rsidR="008F02CE" w:rsidDel="009D2B90">
            <w:delText>T</w:delText>
          </w:r>
        </w:del>
        <w:r w:rsidR="008F02CE">
          <w:t>his is an iterative process</w:t>
        </w:r>
      </w:moveTo>
      <w:ins w:id="159" w:author="Akshata Sawant" w:date="2022-04-08T12:01:00Z">
        <w:r w:rsidR="00DE3A10">
          <w:t xml:space="preserve"> consisting of four stages</w:t>
        </w:r>
      </w:ins>
      <w:moveTo w:id="160" w:author="Akshata Sawant" w:date="2022-04-08T12:00:00Z">
        <w:r w:rsidR="008F02CE">
          <w:t xml:space="preserve"> until the API Design is finalized.</w:t>
        </w:r>
      </w:moveTo>
      <w:moveToRangeEnd w:id="156"/>
      <w:ins w:id="161" w:author="Akshata Sawant" w:date="2022-04-08T12:00:00Z">
        <w:r w:rsidR="008F02CE">
          <w:t xml:space="preserve"> </w:t>
        </w:r>
      </w:ins>
    </w:p>
    <w:p w14:paraId="34F83239" w14:textId="07A47051" w:rsidR="00285FD0" w:rsidRPr="00FE7C8C" w:rsidRDefault="00E35A40">
      <w:pPr>
        <w:pPrChange w:id="162" w:author="Akshata Sawant" w:date="2022-04-01T09:52:00Z">
          <w:pPr>
            <w:pStyle w:val="IMG-Caption"/>
          </w:pPr>
        </w:pPrChange>
      </w:pPr>
      <w:ins w:id="163" w:author="Akshata Sawant" w:date="2022-04-01T09:56:00Z">
        <w:r>
          <w:rPr>
            <w:lang w:val="en"/>
          </w:rPr>
          <w:t>After</w:t>
        </w:r>
      </w:ins>
      <w:ins w:id="164" w:author="Akshata Sawant" w:date="2022-04-01T09:57:00Z">
        <w:r>
          <w:rPr>
            <w:lang w:val="en"/>
          </w:rPr>
          <w:t xml:space="preserve"> understanding the various stages of API </w:t>
        </w:r>
      </w:ins>
      <w:ins w:id="165" w:author="Akshata Sawant" w:date="2022-04-01T12:02:00Z">
        <w:r w:rsidR="0028093D">
          <w:rPr>
            <w:lang w:val="en"/>
          </w:rPr>
          <w:t>d</w:t>
        </w:r>
      </w:ins>
      <w:ins w:id="166" w:author="Akshata Sawant" w:date="2022-04-01T09:57:00Z">
        <w:r>
          <w:rPr>
            <w:lang w:val="en"/>
          </w:rPr>
          <w:t xml:space="preserve">esign </w:t>
        </w:r>
      </w:ins>
      <w:ins w:id="167" w:author="Akshata Sawant" w:date="2022-04-01T12:02:00Z">
        <w:r w:rsidR="00DC058B">
          <w:rPr>
            <w:lang w:val="en"/>
          </w:rPr>
          <w:t>l</w:t>
        </w:r>
      </w:ins>
      <w:ins w:id="168" w:author="Akshata Sawant" w:date="2022-04-01T09:57:00Z">
        <w:r>
          <w:rPr>
            <w:lang w:val="en"/>
          </w:rPr>
          <w:t>ifecyle</w:t>
        </w:r>
      </w:ins>
      <w:ins w:id="169" w:author="Akshata Sawant" w:date="2022-04-01T09:58:00Z">
        <w:r w:rsidR="002C32C7">
          <w:rPr>
            <w:lang w:val="en"/>
          </w:rPr>
          <w:t>,</w:t>
        </w:r>
      </w:ins>
      <w:ins w:id="170" w:author="Akshata Sawant" w:date="2022-04-01T09:57:00Z">
        <w:r>
          <w:rPr>
            <w:lang w:val="en"/>
          </w:rPr>
          <w:t xml:space="preserve"> we shall now focus on the </w:t>
        </w:r>
      </w:ins>
      <w:ins w:id="171" w:author="Akshata Sawant" w:date="2022-04-01T12:02:00Z">
        <w:r w:rsidR="00221B43">
          <w:rPr>
            <w:lang w:val="en"/>
          </w:rPr>
          <w:t xml:space="preserve">key </w:t>
        </w:r>
      </w:ins>
      <w:ins w:id="172" w:author="Akshata Sawant" w:date="2022-04-01T09:57:00Z">
        <w:r>
          <w:rPr>
            <w:lang w:val="en"/>
          </w:rPr>
          <w:t xml:space="preserve">elements </w:t>
        </w:r>
        <w:r w:rsidR="00E64C90">
          <w:rPr>
            <w:lang w:val="en"/>
          </w:rPr>
          <w:t>pertaining to API design</w:t>
        </w:r>
      </w:ins>
      <w:ins w:id="173" w:author="Akshata Sawant" w:date="2022-04-08T12:05:00Z">
        <w:r w:rsidR="00336625">
          <w:rPr>
            <w:lang w:val="en"/>
          </w:rPr>
          <w:t xml:space="preserve"> which are</w:t>
        </w:r>
      </w:ins>
      <w:ins w:id="174" w:author="Akshata Sawant" w:date="2022-04-08T12:06:00Z">
        <w:r w:rsidR="00336625">
          <w:rPr>
            <w:lang w:val="en"/>
          </w:rPr>
          <w:t xml:space="preserve"> HTTP, REST and SOAP.</w:t>
        </w:r>
      </w:ins>
    </w:p>
    <w:p w14:paraId="0F9B22FB" w14:textId="1F962DB6" w:rsidR="00660178" w:rsidDel="00470CFF" w:rsidRDefault="00660178" w:rsidP="006F2208">
      <w:pPr>
        <w:rPr>
          <w:ins w:id="175" w:author="Yashi Gupta" w:date="2022-03-24T11:57:00Z"/>
          <w:del w:id="176" w:author="Akshata Sawant" w:date="2022-04-01T09:53:00Z"/>
        </w:rPr>
      </w:pPr>
      <w:commentRangeStart w:id="177"/>
      <w:commentRangeStart w:id="178"/>
      <w:commentRangeStart w:id="179"/>
      <w:ins w:id="180" w:author="Yashi Gupta" w:date="2022-03-24T11:57:00Z">
        <w:r>
          <w:t>…</w:t>
        </w:r>
        <w:commentRangeEnd w:id="177"/>
        <w:r>
          <w:rPr>
            <w:rStyle w:val="CommentReference"/>
          </w:rPr>
          <w:commentReference w:id="177"/>
        </w:r>
      </w:ins>
      <w:commentRangeEnd w:id="178"/>
      <w:r w:rsidR="000736D8">
        <w:rPr>
          <w:rStyle w:val="CommentReference"/>
        </w:rPr>
        <w:commentReference w:id="178"/>
      </w:r>
      <w:commentRangeEnd w:id="179"/>
      <w:r w:rsidR="00336625">
        <w:rPr>
          <w:rStyle w:val="CommentReference"/>
        </w:rPr>
        <w:commentReference w:id="179"/>
      </w:r>
    </w:p>
    <w:p w14:paraId="238FFE04" w14:textId="33FCFB3E" w:rsidR="00B12EFF" w:rsidRDefault="00B12EFF">
      <w:pPr>
        <w:rPr>
          <w:ins w:id="181" w:author="Rounak Kulkarni" w:date="2022-03-29T18:19:00Z"/>
        </w:rPr>
        <w:pPrChange w:id="182" w:author="Akshata Sawant" w:date="2022-04-01T09:53:00Z">
          <w:pPr>
            <w:pStyle w:val="P-Regular"/>
          </w:pPr>
        </w:pPrChange>
      </w:pPr>
      <w:moveFromRangeStart w:id="183" w:author="Akshata Sawant" w:date="2022-04-01T09:52:00Z" w:name="move99699179"/>
      <w:commentRangeStart w:id="184"/>
      <w:commentRangeStart w:id="185"/>
      <w:commentRangeStart w:id="186"/>
      <w:moveFrom w:id="187" w:author="Akshata Sawant" w:date="2022-04-01T09:52:00Z">
        <w:r w:rsidRPr="00B12EFF" w:rsidDel="00285FD0">
          <w:t xml:space="preserve">While </w:t>
        </w:r>
        <w:commentRangeEnd w:id="184"/>
        <w:r w:rsidR="00660178" w:rsidDel="00285FD0">
          <w:rPr>
            <w:rStyle w:val="CommentReference"/>
          </w:rPr>
          <w:commentReference w:id="184"/>
        </w:r>
        <w:commentRangeEnd w:id="185"/>
        <w:r w:rsidR="00C94D53" w:rsidDel="00285FD0">
          <w:rPr>
            <w:rStyle w:val="CommentReference"/>
          </w:rPr>
          <w:commentReference w:id="185"/>
        </w:r>
        <w:r w:rsidRPr="00B12EFF" w:rsidDel="00285FD0">
          <w:t xml:space="preserve">we’re mainly </w:t>
        </w:r>
        <w:r w:rsidDel="00285FD0">
          <w:t xml:space="preserve">going to focus on </w:t>
        </w:r>
        <w:r w:rsidR="00E134FC" w:rsidDel="00285FD0">
          <w:t xml:space="preserve">the </w:t>
        </w:r>
        <w:r w:rsidR="00F970D8" w:rsidDel="00285FD0">
          <w:t xml:space="preserve">creation of </w:t>
        </w:r>
        <w:commentRangeStart w:id="188"/>
        <w:commentRangeStart w:id="189"/>
        <w:r w:rsidR="00F970D8" w:rsidRPr="00C94D53" w:rsidDel="00285FD0">
          <w:rPr>
            <w:rStyle w:val="P-Keyword"/>
          </w:rPr>
          <w:t>REST API</w:t>
        </w:r>
        <w:commentRangeEnd w:id="188"/>
        <w:r w:rsidR="00D30FDA" w:rsidDel="00285FD0">
          <w:rPr>
            <w:rStyle w:val="CommentReference"/>
          </w:rPr>
          <w:commentReference w:id="188"/>
        </w:r>
        <w:commentRangeEnd w:id="189"/>
        <w:r w:rsidR="00C94D53" w:rsidDel="00285FD0">
          <w:rPr>
            <w:rStyle w:val="CommentReference"/>
          </w:rPr>
          <w:commentReference w:id="189"/>
        </w:r>
        <w:r w:rsidR="00F970D8" w:rsidDel="00285FD0">
          <w:t xml:space="preserve">, it’s equally essential to know the difference between REST and </w:t>
        </w:r>
        <w:r w:rsidR="00F970D8" w:rsidRPr="00C94D53" w:rsidDel="00285FD0">
          <w:rPr>
            <w:rStyle w:val="P-Keyword"/>
          </w:rPr>
          <w:t>SOAP APIs</w:t>
        </w:r>
        <w:r w:rsidR="00F970D8" w:rsidDel="00285FD0">
          <w:t xml:space="preserve">, so you can </w:t>
        </w:r>
        <w:r w:rsidR="00274149" w:rsidDel="00285FD0">
          <w:t>decide wisely what type of API suits your organization needs</w:t>
        </w:r>
        <w:commentRangeEnd w:id="186"/>
        <w:r w:rsidR="00C94D53" w:rsidDel="00285FD0">
          <w:rPr>
            <w:rStyle w:val="CommentReference"/>
          </w:rPr>
          <w:commentReference w:id="186"/>
        </w:r>
        <w:r w:rsidR="00274149" w:rsidDel="00285FD0">
          <w:t>.</w:t>
        </w:r>
      </w:moveFrom>
      <w:moveFromRangeEnd w:id="183"/>
    </w:p>
    <w:p w14:paraId="7F60BBE3" w14:textId="5B7DA199" w:rsidR="00C13CD4" w:rsidRDefault="00C13CD4" w:rsidP="00D30FDA">
      <w:pPr>
        <w:pStyle w:val="P-Regular"/>
        <w:rPr>
          <w:ins w:id="190" w:author="Yashi Gupta" w:date="2022-03-24T11:56:00Z"/>
        </w:rPr>
      </w:pPr>
      <w:commentRangeStart w:id="191"/>
      <w:commentRangeStart w:id="192"/>
      <w:commentRangeStart w:id="193"/>
      <w:commentRangeStart w:id="194"/>
      <w:ins w:id="195" w:author="Rounak Kulkarni" w:date="2022-03-29T18:19:00Z">
        <w:r>
          <w:t>///</w:t>
        </w:r>
      </w:ins>
      <w:commentRangeEnd w:id="191"/>
      <w:ins w:id="196" w:author="Rounak Kulkarni" w:date="2022-03-29T18:20:00Z">
        <w:r w:rsidR="00B51E51">
          <w:rPr>
            <w:rStyle w:val="CommentReference"/>
            <w:rFonts w:eastAsiaTheme="minorHAnsi"/>
            <w:lang w:val="en-US"/>
          </w:rPr>
          <w:commentReference w:id="191"/>
        </w:r>
      </w:ins>
      <w:commentRangeEnd w:id="192"/>
      <w:r w:rsidR="002C32C7">
        <w:rPr>
          <w:rStyle w:val="CommentReference"/>
          <w:rFonts w:eastAsiaTheme="minorHAnsi"/>
          <w:lang w:val="en-US"/>
        </w:rPr>
        <w:commentReference w:id="192"/>
      </w:r>
      <w:commentRangeEnd w:id="193"/>
      <w:r w:rsidR="001C18DC">
        <w:rPr>
          <w:rStyle w:val="CommentReference"/>
          <w:rFonts w:eastAsiaTheme="minorHAnsi"/>
          <w:lang w:val="en-US"/>
        </w:rPr>
        <w:commentReference w:id="193"/>
      </w:r>
      <w:commentRangeEnd w:id="194"/>
      <w:r w:rsidR="00771086">
        <w:rPr>
          <w:rStyle w:val="CommentReference"/>
          <w:rFonts w:eastAsiaTheme="minorHAnsi"/>
          <w:lang w:val="en-US"/>
        </w:rPr>
        <w:commentReference w:id="194"/>
      </w:r>
    </w:p>
    <w:p w14:paraId="5F9A6AF0" w14:textId="4AE374E5" w:rsidR="00660178" w:rsidRDefault="00660178" w:rsidP="00660178">
      <w:pPr>
        <w:pStyle w:val="H1-Section"/>
        <w:rPr>
          <w:ins w:id="197" w:author="Yashi Gupta" w:date="2022-03-24T11:59:00Z"/>
        </w:rPr>
      </w:pPr>
      <w:ins w:id="198" w:author="Yashi Gupta" w:date="2022-03-24T11:56:00Z">
        <w:r>
          <w:t>Introducin</w:t>
        </w:r>
      </w:ins>
      <w:ins w:id="199" w:author="Akshata Sawant" w:date="2022-04-08T12:09:00Z">
        <w:r w:rsidR="00771086">
          <w:t xml:space="preserve">g </w:t>
        </w:r>
      </w:ins>
      <w:ins w:id="200" w:author="Yashi Gupta" w:date="2022-03-24T11:56:00Z">
        <w:del w:id="201" w:author="Akshata Sawant" w:date="2022-04-08T12:09:00Z">
          <w:r w:rsidDel="00771086">
            <w:delText xml:space="preserve">g </w:delText>
          </w:r>
          <w:commentRangeStart w:id="202"/>
          <w:commentRangeStart w:id="203"/>
          <w:commentRangeStart w:id="204"/>
          <w:r w:rsidDel="00771086">
            <w:delText>HTTP</w:delText>
          </w:r>
        </w:del>
      </w:ins>
      <w:commentRangeEnd w:id="202"/>
      <w:del w:id="205" w:author="Akshata Sawant" w:date="2022-04-08T12:09:00Z">
        <w:r w:rsidR="00312BBF" w:rsidDel="00771086">
          <w:rPr>
            <w:rStyle w:val="CommentReference"/>
            <w:b w:val="0"/>
          </w:rPr>
          <w:commentReference w:id="202"/>
        </w:r>
        <w:commentRangeEnd w:id="203"/>
        <w:r w:rsidR="001C18DC" w:rsidDel="00771086">
          <w:rPr>
            <w:rStyle w:val="CommentReference"/>
            <w:b w:val="0"/>
          </w:rPr>
          <w:commentReference w:id="203"/>
        </w:r>
        <w:commentRangeEnd w:id="204"/>
        <w:r w:rsidR="00771086" w:rsidDel="00771086">
          <w:rPr>
            <w:rStyle w:val="CommentReference"/>
            <w:b w:val="0"/>
          </w:rPr>
          <w:commentReference w:id="204"/>
        </w:r>
      </w:del>
      <w:ins w:id="206" w:author="Yashi Gupta" w:date="2022-03-24T11:56:00Z">
        <w:del w:id="207" w:author="Akshata Sawant" w:date="2022-04-08T12:09:00Z">
          <w:r w:rsidDel="00771086">
            <w:delText xml:space="preserve">, </w:delText>
          </w:r>
        </w:del>
        <w:r>
          <w:t>REST</w:t>
        </w:r>
      </w:ins>
      <w:ins w:id="208" w:author="Akshata Sawant" w:date="2022-04-08T12:09:00Z">
        <w:r w:rsidR="00771086">
          <w:t>, HTTP</w:t>
        </w:r>
      </w:ins>
      <w:ins w:id="209" w:author="Akshata Sawant" w:date="2022-03-31T10:36:00Z">
        <w:r w:rsidR="00CD6F53">
          <w:t xml:space="preserve"> and</w:t>
        </w:r>
        <w:del w:id="210" w:author="Rounak Kulkarni" w:date="2022-04-05T12:27:00Z">
          <w:r w:rsidR="00CD6F53" w:rsidDel="001C18DC">
            <w:delText xml:space="preserve"> </w:delText>
          </w:r>
        </w:del>
      </w:ins>
      <w:ins w:id="211" w:author="Yashi Gupta" w:date="2022-03-24T11:56:00Z">
        <w:del w:id="212" w:author="Akshata Sawant" w:date="2022-03-31T10:36:00Z">
          <w:r w:rsidDel="00CD6F53">
            <w:delText>,</w:delText>
          </w:r>
        </w:del>
        <w:r>
          <w:t xml:space="preserve"> </w:t>
        </w:r>
        <w:commentRangeStart w:id="213"/>
        <w:commentRangeStart w:id="214"/>
        <w:r>
          <w:t>SOAP</w:t>
        </w:r>
        <w:commentRangeEnd w:id="213"/>
        <w:r>
          <w:rPr>
            <w:rStyle w:val="CommentReference"/>
            <w:b w:val="0"/>
          </w:rPr>
          <w:commentReference w:id="213"/>
        </w:r>
      </w:ins>
      <w:commentRangeEnd w:id="214"/>
      <w:r w:rsidR="00653B7E">
        <w:rPr>
          <w:rStyle w:val="CommentReference"/>
          <w:b w:val="0"/>
        </w:rPr>
        <w:commentReference w:id="214"/>
      </w:r>
    </w:p>
    <w:p w14:paraId="73F7B67D" w14:textId="38F7B7F4" w:rsidR="00660178" w:rsidRDefault="00660178" w:rsidP="00660178">
      <w:pPr>
        <w:rPr>
          <w:ins w:id="215" w:author="Akshata Sawant" w:date="2022-04-01T10:00:00Z"/>
        </w:rPr>
      </w:pPr>
      <w:commentRangeStart w:id="216"/>
      <w:commentRangeStart w:id="217"/>
      <w:ins w:id="218" w:author="Yashi Gupta" w:date="2022-03-24T11:59:00Z">
        <w:r>
          <w:t>…</w:t>
        </w:r>
        <w:commentRangeEnd w:id="216"/>
        <w:r>
          <w:rPr>
            <w:rStyle w:val="CommentReference"/>
          </w:rPr>
          <w:commentReference w:id="216"/>
        </w:r>
      </w:ins>
      <w:commentRangeEnd w:id="217"/>
      <w:r w:rsidR="006F3C17">
        <w:rPr>
          <w:rStyle w:val="CommentReference"/>
        </w:rPr>
        <w:commentReference w:id="217"/>
      </w:r>
    </w:p>
    <w:p w14:paraId="1258E40F" w14:textId="7A27B88E" w:rsidR="00653B7E" w:rsidRPr="00660178" w:rsidRDefault="00653B7E" w:rsidP="00660178">
      <w:ins w:id="219" w:author="Akshata Sawant" w:date="2022-04-01T10:00:00Z">
        <w:del w:id="220" w:author="Rounak Kulkarni" w:date="2022-04-05T12:30:00Z">
          <w:r w:rsidRPr="00385B24" w:rsidDel="000A0066">
            <w:rPr>
              <w:rStyle w:val="P-Bold"/>
              <w:rPrChange w:id="221" w:author="Akshata Sawant" w:date="2022-04-01T10:03:00Z">
                <w:rPr/>
              </w:rPrChange>
            </w:rPr>
            <w:delText>REST and SOAP</w:delText>
          </w:r>
          <w:r w:rsidDel="000A0066">
            <w:delText xml:space="preserve"> </w:delText>
          </w:r>
        </w:del>
      </w:ins>
      <w:ins w:id="222" w:author="Rounak Kulkarni" w:date="2022-04-05T12:30:00Z">
        <w:r w:rsidR="000A0066">
          <w:t xml:space="preserve"> </w:t>
        </w:r>
        <w:r w:rsidR="000A0066" w:rsidRPr="000A0066">
          <w:rPr>
            <w:rStyle w:val="P-Keyword"/>
            <w:rPrChange w:id="223" w:author="Rounak Kulkarni" w:date="2022-04-05T12:31:00Z">
              <w:rPr/>
            </w:rPrChange>
          </w:rPr>
          <w:t>R</w:t>
        </w:r>
      </w:ins>
      <w:ins w:id="224" w:author="Rounak Kulkarni" w:date="2022-04-05T12:31:00Z">
        <w:r w:rsidR="000A0066" w:rsidRPr="000A0066">
          <w:rPr>
            <w:rStyle w:val="P-Keyword"/>
            <w:rPrChange w:id="225" w:author="Rounak Kulkarni" w:date="2022-04-05T12:31:00Z">
              <w:rPr/>
            </w:rPrChange>
          </w:rPr>
          <w:t>EST</w:t>
        </w:r>
        <w:r w:rsidR="000A0066">
          <w:t xml:space="preserve"> and </w:t>
        </w:r>
        <w:r w:rsidR="000A0066" w:rsidRPr="000A0066">
          <w:rPr>
            <w:rStyle w:val="P-Keyword"/>
            <w:rPrChange w:id="226" w:author="Rounak Kulkarni" w:date="2022-04-05T12:31:00Z">
              <w:rPr/>
            </w:rPrChange>
          </w:rPr>
          <w:t>SOAP</w:t>
        </w:r>
        <w:r w:rsidR="000A0066">
          <w:t xml:space="preserve"> </w:t>
        </w:r>
      </w:ins>
      <w:ins w:id="227" w:author="Akshata Sawant" w:date="2022-04-01T14:12:00Z">
        <w:r w:rsidR="00813FC1">
          <w:t xml:space="preserve">are </w:t>
        </w:r>
      </w:ins>
      <w:ins w:id="228" w:author="Akshata Sawant" w:date="2022-04-01T10:00:00Z">
        <w:r>
          <w:t xml:space="preserve">two different approaches to </w:t>
        </w:r>
      </w:ins>
      <w:ins w:id="229" w:author="Akshata Sawant" w:date="2022-04-01T10:01:00Z">
        <w:r>
          <w:t>implement</w:t>
        </w:r>
      </w:ins>
      <w:ins w:id="230" w:author="Akshata Sawant" w:date="2022-04-01T14:12:00Z">
        <w:r w:rsidR="00813FC1">
          <w:t xml:space="preserve"> an</w:t>
        </w:r>
      </w:ins>
      <w:ins w:id="231" w:author="Akshata Sawant" w:date="2022-04-01T10:01:00Z">
        <w:r>
          <w:t xml:space="preserve"> API design and </w:t>
        </w:r>
        <w:r w:rsidRPr="000A0066">
          <w:rPr>
            <w:rStyle w:val="P-Keyword"/>
            <w:rPrChange w:id="232" w:author="Rounak Kulkarni" w:date="2022-04-05T12:31:00Z">
              <w:rPr/>
            </w:rPrChange>
          </w:rPr>
          <w:t>HTTP</w:t>
        </w:r>
        <w:r>
          <w:t xml:space="preserve"> </w:t>
        </w:r>
      </w:ins>
      <w:ins w:id="233" w:author="Akshata Sawant" w:date="2022-04-01T10:04:00Z">
        <w:del w:id="234" w:author="Rounak Kulkarni" w:date="2022-04-05T12:31:00Z">
          <w:r w:rsidR="00385B24" w:rsidDel="000A0066">
            <w:delText xml:space="preserve"> </w:delText>
          </w:r>
        </w:del>
        <w:r w:rsidR="00385B24">
          <w:t xml:space="preserve">is </w:t>
        </w:r>
      </w:ins>
      <w:ins w:id="235" w:author="Akshata Sawant" w:date="2022-04-01T10:01:00Z">
        <w:r>
          <w:t xml:space="preserve">the </w:t>
        </w:r>
      </w:ins>
      <w:ins w:id="236" w:author="Akshata Sawant" w:date="2022-04-01T14:12:00Z">
        <w:r w:rsidR="00813FC1">
          <w:t xml:space="preserve">data transfer </w:t>
        </w:r>
      </w:ins>
      <w:ins w:id="237" w:author="Akshata Sawant" w:date="2022-04-01T10:01:00Z">
        <w:r>
          <w:t>protocol wh</w:t>
        </w:r>
      </w:ins>
      <w:ins w:id="238" w:author="Akshata Sawant" w:date="2022-04-01T10:02:00Z">
        <w:r>
          <w:t>ich supports REST APIs</w:t>
        </w:r>
      </w:ins>
      <w:ins w:id="239" w:author="Akshata Sawant" w:date="2022-04-01T10:04:00Z">
        <w:r w:rsidR="00385B24">
          <w:t xml:space="preserve">. </w:t>
        </w:r>
      </w:ins>
      <w:ins w:id="240" w:author="Akshata Sawant" w:date="2022-04-01T10:02:00Z">
        <w:r w:rsidR="00385B24">
          <w:t>In this section, w</w:t>
        </w:r>
        <w:r>
          <w:t>e shall learn a bit more about them.</w:t>
        </w:r>
      </w:ins>
    </w:p>
    <w:p w14:paraId="168AD2AD" w14:textId="7D6230A5" w:rsidR="00285FD0" w:rsidRDefault="00285FD0">
      <w:pPr>
        <w:pStyle w:val="P-Regular"/>
        <w:rPr>
          <w:ins w:id="241" w:author="Akshata Sawant" w:date="2022-04-01T09:52:00Z"/>
        </w:rPr>
        <w:pPrChange w:id="242" w:author="Akshata Sawant" w:date="2022-04-01T09:53:00Z">
          <w:pPr>
            <w:pStyle w:val="H2-Heading"/>
          </w:pPr>
        </w:pPrChange>
      </w:pPr>
      <w:moveToRangeStart w:id="243" w:author="Akshata Sawant" w:date="2022-04-01T09:52:00Z" w:name="move99699179"/>
      <w:commentRangeStart w:id="244"/>
      <w:commentRangeStart w:id="245"/>
      <w:commentRangeStart w:id="246"/>
      <w:commentRangeStart w:id="247"/>
      <w:commentRangeStart w:id="248"/>
      <w:moveTo w:id="249" w:author="Akshata Sawant" w:date="2022-04-01T09:52:00Z">
        <w:r w:rsidRPr="00B12EFF">
          <w:t xml:space="preserve">While </w:t>
        </w:r>
        <w:commentRangeEnd w:id="244"/>
        <w:r>
          <w:rPr>
            <w:rStyle w:val="CommentReference"/>
            <w:rFonts w:eastAsiaTheme="minorHAnsi"/>
            <w:lang w:val="en-US"/>
          </w:rPr>
          <w:commentReference w:id="244"/>
        </w:r>
        <w:commentRangeEnd w:id="245"/>
        <w:r>
          <w:rPr>
            <w:rStyle w:val="CommentReference"/>
            <w:rFonts w:eastAsiaTheme="minorHAnsi"/>
            <w:lang w:val="en-US"/>
          </w:rPr>
          <w:commentReference w:id="245"/>
        </w:r>
        <w:r w:rsidRPr="00B12EFF">
          <w:t xml:space="preserve">we’re mainly </w:t>
        </w:r>
        <w:r>
          <w:t xml:space="preserve">going to focus on the creation of </w:t>
        </w:r>
        <w:commentRangeStart w:id="250"/>
        <w:commentRangeStart w:id="251"/>
        <w:r w:rsidRPr="00C94D53">
          <w:rPr>
            <w:rStyle w:val="P-Keyword"/>
          </w:rPr>
          <w:t>REST API</w:t>
        </w:r>
        <w:commentRangeEnd w:id="250"/>
        <w:r>
          <w:rPr>
            <w:rStyle w:val="CommentReference"/>
          </w:rPr>
          <w:commentReference w:id="250"/>
        </w:r>
        <w:commentRangeEnd w:id="251"/>
        <w:r>
          <w:rPr>
            <w:rStyle w:val="CommentReference"/>
            <w:rFonts w:eastAsiaTheme="minorHAnsi"/>
            <w:lang w:val="en-US"/>
          </w:rPr>
          <w:commentReference w:id="251"/>
        </w:r>
        <w:r>
          <w:t xml:space="preserve">, it’s equally essential to know the difference between </w:t>
        </w:r>
        <w:r w:rsidRPr="000D496D">
          <w:rPr>
            <w:rStyle w:val="Strong"/>
            <w:rFonts w:ascii="Arial" w:hAnsi="Arial" w:cs="Arial"/>
            <w:rPrChange w:id="252" w:author="Akshata Sawant" w:date="2022-04-01T10:05:00Z">
              <w:rPr/>
            </w:rPrChange>
          </w:rPr>
          <w:t>REST</w:t>
        </w:r>
        <w:r>
          <w:t xml:space="preserve"> and </w:t>
        </w:r>
        <w:r w:rsidRPr="00C94D53">
          <w:rPr>
            <w:rStyle w:val="P-Keyword"/>
          </w:rPr>
          <w:t>SOAP APIs</w:t>
        </w:r>
        <w:r>
          <w:t>, so you can decide wisely what type of API suits your organization</w:t>
        </w:r>
        <w:del w:id="253" w:author="Akshata Sawant" w:date="2022-04-01T10:06:00Z">
          <w:r w:rsidDel="000D496D">
            <w:delText xml:space="preserve"> </w:delText>
          </w:r>
        </w:del>
      </w:moveTo>
      <w:ins w:id="254" w:author="Akshata Sawant" w:date="2022-04-01T10:06:00Z">
        <w:r w:rsidR="000D496D">
          <w:t xml:space="preserve"> requirements</w:t>
        </w:r>
      </w:ins>
      <w:moveTo w:id="255" w:author="Akshata Sawant" w:date="2022-04-01T09:52:00Z">
        <w:del w:id="256" w:author="Akshata Sawant" w:date="2022-04-01T10:06:00Z">
          <w:r w:rsidDel="000D496D">
            <w:delText>needs</w:delText>
          </w:r>
          <w:commentRangeEnd w:id="246"/>
          <w:r w:rsidDel="000D496D">
            <w:rPr>
              <w:rStyle w:val="CommentReference"/>
              <w:rFonts w:eastAsiaTheme="minorHAnsi"/>
              <w:lang w:val="en-US"/>
            </w:rPr>
            <w:commentReference w:id="246"/>
          </w:r>
        </w:del>
      </w:moveTo>
      <w:commentRangeEnd w:id="247"/>
      <w:r w:rsidR="00FA7629">
        <w:rPr>
          <w:rStyle w:val="CommentReference"/>
          <w:rFonts w:eastAsiaTheme="minorHAnsi"/>
          <w:lang w:val="en-US"/>
        </w:rPr>
        <w:commentReference w:id="247"/>
      </w:r>
      <w:commentRangeEnd w:id="248"/>
      <w:r w:rsidR="00F65967">
        <w:rPr>
          <w:rStyle w:val="CommentReference"/>
          <w:rFonts w:eastAsiaTheme="minorHAnsi"/>
          <w:lang w:val="en-US"/>
        </w:rPr>
        <w:commentReference w:id="248"/>
      </w:r>
      <w:moveTo w:id="257" w:author="Akshata Sawant" w:date="2022-04-01T09:52:00Z">
        <w:r>
          <w:t>.</w:t>
        </w:r>
      </w:moveTo>
      <w:moveToRangeEnd w:id="243"/>
    </w:p>
    <w:p w14:paraId="0B5FBBAE" w14:textId="0B3F4D72" w:rsidR="00A53390" w:rsidRDefault="00A53390" w:rsidP="00312BBF">
      <w:pPr>
        <w:pStyle w:val="H2-Heading"/>
        <w:rPr>
          <w:ins w:id="258" w:author="Yashi Gupta" w:date="2022-03-24T12:07:00Z"/>
        </w:rPr>
      </w:pPr>
      <w:commentRangeStart w:id="259"/>
      <w:commentRangeStart w:id="260"/>
      <w:commentRangeStart w:id="261"/>
      <w:commentRangeStart w:id="262"/>
      <w:ins w:id="263" w:author="Yashi Gupta" w:date="2022-03-24T12:07:00Z">
        <w:r>
          <w:lastRenderedPageBreak/>
          <w:t>REST</w:t>
        </w:r>
      </w:ins>
      <w:commentRangeEnd w:id="259"/>
      <w:r w:rsidR="00042D3A">
        <w:rPr>
          <w:rStyle w:val="CommentReference"/>
          <w:b w:val="0"/>
        </w:rPr>
        <w:commentReference w:id="259"/>
      </w:r>
      <w:commentRangeEnd w:id="260"/>
      <w:commentRangeEnd w:id="261"/>
      <w:commentRangeEnd w:id="262"/>
      <w:r w:rsidR="003E52CD">
        <w:rPr>
          <w:rStyle w:val="CommentReference"/>
          <w:b w:val="0"/>
        </w:rPr>
        <w:commentReference w:id="260"/>
      </w:r>
      <w:r w:rsidR="007E5583">
        <w:rPr>
          <w:rStyle w:val="CommentReference"/>
          <w:b w:val="0"/>
        </w:rPr>
        <w:commentReference w:id="261"/>
      </w:r>
      <w:r w:rsidR="006F3C17">
        <w:rPr>
          <w:rStyle w:val="CommentReference"/>
          <w:b w:val="0"/>
        </w:rPr>
        <w:commentReference w:id="262"/>
      </w:r>
    </w:p>
    <w:p w14:paraId="699BF5A2" w14:textId="183787EF" w:rsidR="00F21E3C" w:rsidRPr="00F21E3C" w:rsidRDefault="007F3AE2" w:rsidP="00312BBF">
      <w:pPr>
        <w:pStyle w:val="P-Regular"/>
        <w:rPr>
          <w:rFonts w:ascii="Times New Roman" w:eastAsia="Times New Roman" w:hAnsi="Times New Roman" w:cs="Times New Roman"/>
          <w:sz w:val="24"/>
          <w:szCs w:val="24"/>
          <w:lang w:val="en-GB" w:eastAsia="en-GB"/>
        </w:rPr>
      </w:pPr>
      <w:commentRangeStart w:id="264"/>
      <w:commentRangeStart w:id="265"/>
      <w:r w:rsidRPr="007F3AE2">
        <w:rPr>
          <w:b/>
          <w:bCs/>
        </w:rPr>
        <w:t>REST</w:t>
      </w:r>
      <w:r>
        <w:t xml:space="preserve"> stands for </w:t>
      </w:r>
      <w:r w:rsidRPr="007F3AE2">
        <w:rPr>
          <w:b/>
          <w:bCs/>
        </w:rPr>
        <w:t>R</w:t>
      </w:r>
      <w:r>
        <w:t xml:space="preserve">epresentational </w:t>
      </w:r>
      <w:r w:rsidRPr="007F3AE2">
        <w:rPr>
          <w:b/>
          <w:bCs/>
        </w:rPr>
        <w:t>S</w:t>
      </w:r>
      <w:r>
        <w:t xml:space="preserve">tate </w:t>
      </w:r>
      <w:r w:rsidRPr="007F3AE2">
        <w:rPr>
          <w:b/>
          <w:bCs/>
        </w:rPr>
        <w:t>T</w:t>
      </w:r>
      <w:r>
        <w:t>ransfer</w:t>
      </w:r>
      <w:r w:rsidR="008F1A02">
        <w:t xml:space="preserve">. It </w:t>
      </w:r>
      <w:r w:rsidR="000D6E02">
        <w:t>represents</w:t>
      </w:r>
      <w:r w:rsidR="008F1A02">
        <w:t xml:space="preserve"> </w:t>
      </w:r>
      <w:commentRangeStart w:id="266"/>
      <w:commentRangeStart w:id="267"/>
      <w:r w:rsidR="009E4F31">
        <w:t>a</w:t>
      </w:r>
      <w:ins w:id="268" w:author="Akshata Sawant" w:date="2022-04-01T10:12:00Z">
        <w:r w:rsidR="001B7C0C">
          <w:t xml:space="preserve"> modern</w:t>
        </w:r>
      </w:ins>
      <w:del w:id="269" w:author="Akshata Sawant" w:date="2022-04-01T10:12:00Z">
        <w:r w:rsidR="009E4F31" w:rsidDel="001B7C0C">
          <w:delText>n</w:delText>
        </w:r>
      </w:del>
      <w:r w:rsidR="009E4F31">
        <w:t xml:space="preserve"> </w:t>
      </w:r>
      <w:r w:rsidR="008F1A02">
        <w:t>architectural style</w:t>
      </w:r>
      <w:commentRangeEnd w:id="266"/>
      <w:r w:rsidR="00660178">
        <w:rPr>
          <w:rStyle w:val="CommentReference"/>
          <w:rFonts w:eastAsiaTheme="minorHAnsi"/>
          <w:lang w:val="en-US"/>
        </w:rPr>
        <w:commentReference w:id="266"/>
      </w:r>
      <w:commentRangeEnd w:id="267"/>
      <w:r w:rsidR="00973688">
        <w:rPr>
          <w:rStyle w:val="CommentReference"/>
          <w:rFonts w:eastAsiaTheme="minorHAnsi"/>
          <w:lang w:val="en-US"/>
        </w:rPr>
        <w:commentReference w:id="267"/>
      </w:r>
      <w:ins w:id="270" w:author="Akshata Sawant" w:date="2022-04-01T10:12:00Z">
        <w:r w:rsidR="001B7C0C">
          <w:t xml:space="preserve"> for designing an API.</w:t>
        </w:r>
      </w:ins>
      <w:del w:id="271" w:author="Akshata Sawant" w:date="2022-04-01T10:12:00Z">
        <w:r w:rsidR="00763E93" w:rsidDel="001B7C0C">
          <w:delText>.</w:delText>
        </w:r>
      </w:del>
    </w:p>
    <w:p w14:paraId="21480BB2" w14:textId="30B0C934" w:rsidR="00F21E3C" w:rsidRPr="00DE24B0" w:rsidRDefault="00763E93" w:rsidP="00312BBF">
      <w:pPr>
        <w:pStyle w:val="H3-Subheading"/>
        <w:rPr>
          <w:lang w:eastAsia="en-GB"/>
        </w:rPr>
      </w:pPr>
      <w:r w:rsidRPr="00DE24B0">
        <w:rPr>
          <w:lang w:eastAsia="en-GB"/>
        </w:rPr>
        <w:t xml:space="preserve">Features of REST </w:t>
      </w:r>
      <w:r w:rsidR="00DE24B0" w:rsidRPr="00DE24B0">
        <w:rPr>
          <w:lang w:eastAsia="en-GB"/>
        </w:rPr>
        <w:t>API:</w:t>
      </w:r>
    </w:p>
    <w:p w14:paraId="54A7221F" w14:textId="5B37D688" w:rsidR="00614343" w:rsidRPr="00614343" w:rsidRDefault="009513FD" w:rsidP="00312BBF">
      <w:pPr>
        <w:pStyle w:val="L-Bullets"/>
        <w:rPr>
          <w:lang w:eastAsia="en-GB"/>
        </w:rPr>
      </w:pPr>
      <w:r>
        <w:rPr>
          <w:lang w:eastAsia="en-GB"/>
        </w:rPr>
        <w:t>R</w:t>
      </w:r>
      <w:r w:rsidR="00256A8A">
        <w:rPr>
          <w:lang w:eastAsia="en-GB"/>
        </w:rPr>
        <w:t xml:space="preserve">EST API </w:t>
      </w:r>
      <w:r w:rsidR="009B13A4">
        <w:rPr>
          <w:lang w:eastAsia="en-GB"/>
        </w:rPr>
        <w:t>accommodates</w:t>
      </w:r>
      <w:r w:rsidR="00256A8A">
        <w:rPr>
          <w:lang w:eastAsia="en-GB"/>
        </w:rPr>
        <w:t xml:space="preserve"> stateless client-server architectural mode</w:t>
      </w:r>
      <w:r w:rsidR="00614343">
        <w:rPr>
          <w:lang w:eastAsia="en-GB"/>
        </w:rPr>
        <w:t>l</w:t>
      </w:r>
      <w:ins w:id="272" w:author="Rounak Kulkarni" w:date="2022-04-05T12:32:00Z">
        <w:r w:rsidR="00C154A2">
          <w:rPr>
            <w:lang w:eastAsia="en-GB"/>
          </w:rPr>
          <w:t>,</w:t>
        </w:r>
      </w:ins>
      <w:r w:rsidR="00614343">
        <w:rPr>
          <w:lang w:eastAsia="en-GB"/>
        </w:rPr>
        <w:t xml:space="preserve"> </w:t>
      </w:r>
      <w:ins w:id="273" w:author="Yashi Gupta" w:date="2022-03-24T12:04:00Z">
        <w:r w:rsidR="005428A9">
          <w:rPr>
            <w:lang w:eastAsia="en-GB"/>
          </w:rPr>
          <w:t>and</w:t>
        </w:r>
      </w:ins>
      <w:r w:rsidR="00614343">
        <w:rPr>
          <w:lang w:eastAsia="en-GB"/>
        </w:rPr>
        <w:t xml:space="preserve"> the data is transferred over HTTP/HTTPS protocol.</w:t>
      </w:r>
    </w:p>
    <w:p w14:paraId="5F8DFBBC" w14:textId="4D1D4A1C" w:rsidR="00763E93" w:rsidRDefault="00763E93" w:rsidP="00312BBF">
      <w:pPr>
        <w:pStyle w:val="L-Bullets"/>
        <w:rPr>
          <w:lang w:eastAsia="en-GB"/>
        </w:rPr>
      </w:pPr>
      <w:r w:rsidRPr="00256A8A">
        <w:rPr>
          <w:lang w:eastAsia="en-GB"/>
        </w:rPr>
        <w:t xml:space="preserve">It supports </w:t>
      </w:r>
      <w:r w:rsidR="00637665">
        <w:rPr>
          <w:lang w:eastAsia="en-GB"/>
        </w:rPr>
        <w:t xml:space="preserve">several datatypes like </w:t>
      </w:r>
      <w:r w:rsidR="00614343">
        <w:rPr>
          <w:lang w:eastAsia="en-GB"/>
        </w:rPr>
        <w:t>XML,</w:t>
      </w:r>
      <w:r w:rsidR="00637665">
        <w:rPr>
          <w:lang w:eastAsia="en-GB"/>
        </w:rPr>
        <w:t xml:space="preserve"> </w:t>
      </w:r>
      <w:r w:rsidRPr="00256A8A">
        <w:rPr>
          <w:lang w:eastAsia="en-GB"/>
        </w:rPr>
        <w:t>JSON</w:t>
      </w:r>
      <w:r w:rsidR="00614343">
        <w:rPr>
          <w:lang w:eastAsia="en-GB"/>
        </w:rPr>
        <w:t>,</w:t>
      </w:r>
      <w:r w:rsidR="00637665">
        <w:rPr>
          <w:lang w:eastAsia="en-GB"/>
        </w:rPr>
        <w:t xml:space="preserve"> plain-text</w:t>
      </w:r>
      <w:ins w:id="274" w:author="Yashi Gupta" w:date="2022-03-24T12:04:00Z">
        <w:r w:rsidR="005428A9">
          <w:rPr>
            <w:lang w:eastAsia="en-GB"/>
          </w:rPr>
          <w:t>, and</w:t>
        </w:r>
      </w:ins>
      <w:r w:rsidR="00637665">
        <w:rPr>
          <w:lang w:eastAsia="en-GB"/>
        </w:rPr>
        <w:t xml:space="preserve"> HTML</w:t>
      </w:r>
      <w:ins w:id="275" w:author="Yashi Gupta" w:date="2022-03-24T12:04:00Z">
        <w:r w:rsidR="005428A9">
          <w:rPr>
            <w:lang w:eastAsia="en-GB"/>
          </w:rPr>
          <w:t>,</w:t>
        </w:r>
      </w:ins>
      <w:r w:rsidRPr="00256A8A">
        <w:rPr>
          <w:lang w:eastAsia="en-GB"/>
        </w:rPr>
        <w:t xml:space="preserve"> which</w:t>
      </w:r>
      <w:r w:rsidR="00637665">
        <w:rPr>
          <w:lang w:eastAsia="en-GB"/>
        </w:rPr>
        <w:t xml:space="preserve"> makes it easily consumable. JSON </w:t>
      </w:r>
      <w:ins w:id="276" w:author="Yashi Gupta" w:date="2022-03-24T12:04:00Z">
        <w:r w:rsidR="005428A9">
          <w:rPr>
            <w:lang w:eastAsia="en-GB"/>
          </w:rPr>
          <w:t xml:space="preserve">is the most </w:t>
        </w:r>
      </w:ins>
      <w:r w:rsidR="00637665">
        <w:rPr>
          <w:lang w:eastAsia="en-GB"/>
        </w:rPr>
        <w:t xml:space="preserve">widely used </w:t>
      </w:r>
      <w:ins w:id="277" w:author="Yashi Gupta" w:date="2022-03-24T12:04:00Z">
        <w:r w:rsidR="005428A9">
          <w:rPr>
            <w:lang w:eastAsia="en-GB"/>
          </w:rPr>
          <w:t xml:space="preserve">datatype </w:t>
        </w:r>
      </w:ins>
      <w:r w:rsidR="00637665">
        <w:rPr>
          <w:lang w:eastAsia="en-GB"/>
        </w:rPr>
        <w:t>as it’s</w:t>
      </w:r>
      <w:r w:rsidR="00256A8A">
        <w:rPr>
          <w:lang w:eastAsia="en-GB"/>
        </w:rPr>
        <w:t xml:space="preserve"> a human readable lang</w:t>
      </w:r>
      <w:r w:rsidR="008E3467">
        <w:rPr>
          <w:lang w:eastAsia="en-GB"/>
        </w:rPr>
        <w:t>uage</w:t>
      </w:r>
      <w:r w:rsidR="00471458">
        <w:rPr>
          <w:lang w:eastAsia="en-GB"/>
        </w:rPr>
        <w:t>.</w:t>
      </w:r>
    </w:p>
    <w:p w14:paraId="6F962F88" w14:textId="0C217760" w:rsidR="006D7B40" w:rsidRDefault="006D7B40" w:rsidP="00312BBF">
      <w:pPr>
        <w:pStyle w:val="L-Bullets"/>
        <w:rPr>
          <w:lang w:eastAsia="en-GB"/>
        </w:rPr>
      </w:pPr>
      <w:r>
        <w:rPr>
          <w:lang w:eastAsia="en-GB"/>
        </w:rPr>
        <w:t xml:space="preserve">It is lightweight and </w:t>
      </w:r>
      <w:r w:rsidR="000D7869">
        <w:rPr>
          <w:lang w:eastAsia="en-GB"/>
        </w:rPr>
        <w:t>compatible with most of the latest technologies</w:t>
      </w:r>
      <w:r w:rsidR="009B13A4">
        <w:rPr>
          <w:lang w:eastAsia="en-GB"/>
        </w:rPr>
        <w:t>.</w:t>
      </w:r>
    </w:p>
    <w:p w14:paraId="041DC7A7" w14:textId="5A9AADEE" w:rsidR="00861D2D" w:rsidRDefault="00861D2D" w:rsidP="00312BBF">
      <w:pPr>
        <w:pStyle w:val="H2-Heading"/>
        <w:rPr>
          <w:lang w:eastAsia="en-GB"/>
        </w:rPr>
      </w:pPr>
      <w:commentRangeStart w:id="278"/>
      <w:r w:rsidRPr="000D5D4F">
        <w:rPr>
          <w:lang w:eastAsia="en-GB"/>
        </w:rPr>
        <w:t>HTTP/</w:t>
      </w:r>
      <w:r w:rsidR="009B28F2" w:rsidRPr="000D5D4F">
        <w:rPr>
          <w:lang w:eastAsia="en-GB"/>
        </w:rPr>
        <w:t>HTTPS</w:t>
      </w:r>
      <w:commentRangeEnd w:id="278"/>
      <w:r w:rsidR="00A53390">
        <w:rPr>
          <w:rStyle w:val="CommentReference"/>
          <w:b w:val="0"/>
        </w:rPr>
        <w:commentReference w:id="278"/>
      </w:r>
    </w:p>
    <w:p w14:paraId="310F0DDA" w14:textId="7BCEF4DD" w:rsidR="00044A55" w:rsidRDefault="00044A55" w:rsidP="00312BBF">
      <w:pPr>
        <w:pStyle w:val="P-Regular"/>
        <w:rPr>
          <w:lang w:eastAsia="en-GB"/>
        </w:rPr>
      </w:pPr>
      <w:r w:rsidRPr="00312BBF">
        <w:rPr>
          <w:rStyle w:val="P-Keyword"/>
        </w:rPr>
        <w:t>HTTP</w:t>
      </w:r>
      <w:ins w:id="279" w:author="Yashi Gupta" w:date="2022-03-24T12:05:00Z">
        <w:del w:id="280" w:author="Akshata Sawant" w:date="2022-03-31T09:02:00Z">
          <w:r w:rsidR="005428A9" w:rsidRPr="00312BBF" w:rsidDel="0083176A">
            <w:delText xml:space="preserve"> </w:delText>
          </w:r>
        </w:del>
      </w:ins>
      <w:ins w:id="281" w:author="Rounak Kulkarni" w:date="2022-03-29T18:27:00Z">
        <w:r w:rsidR="009E19B5">
          <w:t>,</w:t>
        </w:r>
      </w:ins>
      <w:ins w:id="282" w:author="Akshata Sawant" w:date="2022-03-31T09:02:00Z">
        <w:r w:rsidR="0083176A">
          <w:t xml:space="preserve"> </w:t>
        </w:r>
      </w:ins>
      <w:ins w:id="283" w:author="Yashi Gupta" w:date="2022-03-24T12:06:00Z">
        <w:del w:id="284" w:author="Akshata Sawant" w:date="2022-04-08T14:56:00Z">
          <w:r w:rsidR="005428A9" w:rsidRPr="00312BBF" w:rsidDel="00B05F16">
            <w:delText>short</w:delText>
          </w:r>
          <w:r w:rsidR="005428A9" w:rsidDel="00B05F16">
            <w:rPr>
              <w:rStyle w:val="P-Keyword"/>
            </w:rPr>
            <w:delText xml:space="preserve"> </w:delText>
          </w:r>
        </w:del>
      </w:ins>
      <w:del w:id="285" w:author="Akshata Sawant" w:date="2022-04-08T14:56:00Z">
        <w:r w:rsidDel="00B05F16">
          <w:rPr>
            <w:lang w:eastAsia="en-GB"/>
          </w:rPr>
          <w:delText xml:space="preserve"> for</w:delText>
        </w:r>
      </w:del>
      <w:ins w:id="286" w:author="Akshata Sawant" w:date="2022-04-08T14:56:00Z">
        <w:r w:rsidR="00B05F16" w:rsidRPr="00312BBF">
          <w:t>short</w:t>
        </w:r>
        <w:r w:rsidR="00B05F16">
          <w:rPr>
            <w:rStyle w:val="P-Keyword"/>
          </w:rPr>
          <w:t xml:space="preserve"> </w:t>
        </w:r>
        <w:r w:rsidR="00B05F16">
          <w:rPr>
            <w:lang w:eastAsia="en-GB"/>
          </w:rPr>
          <w:t>for</w:t>
        </w:r>
      </w:ins>
      <w:r>
        <w:rPr>
          <w:lang w:eastAsia="en-GB"/>
        </w:rPr>
        <w:t xml:space="preserve"> </w:t>
      </w:r>
      <w:r w:rsidRPr="00312BBF">
        <w:rPr>
          <w:rStyle w:val="P-Keyword"/>
        </w:rPr>
        <w:t>Hypertext Transfer Protocol</w:t>
      </w:r>
      <w:r>
        <w:rPr>
          <w:lang w:eastAsia="en-GB"/>
        </w:rPr>
        <w:t xml:space="preserve">, is a </w:t>
      </w:r>
      <w:r w:rsidR="00F223F8">
        <w:rPr>
          <w:lang w:eastAsia="en-GB"/>
        </w:rPr>
        <w:t xml:space="preserve">client-server </w:t>
      </w:r>
      <w:r w:rsidR="0001327C">
        <w:rPr>
          <w:lang w:eastAsia="en-GB"/>
        </w:rPr>
        <w:t xml:space="preserve">communication </w:t>
      </w:r>
      <w:r w:rsidR="00EB177E">
        <w:rPr>
          <w:lang w:eastAsia="en-GB"/>
        </w:rPr>
        <w:t xml:space="preserve">protocol used </w:t>
      </w:r>
      <w:r w:rsidR="0001327C">
        <w:rPr>
          <w:lang w:eastAsia="en-GB"/>
        </w:rPr>
        <w:t xml:space="preserve">to exchange </w:t>
      </w:r>
      <w:r w:rsidR="007E0405">
        <w:rPr>
          <w:lang w:eastAsia="en-GB"/>
        </w:rPr>
        <w:t>data in a client-server architectur</w:t>
      </w:r>
      <w:r w:rsidR="00E134FC">
        <w:rPr>
          <w:lang w:eastAsia="en-GB"/>
        </w:rPr>
        <w:t>e</w:t>
      </w:r>
      <w:r w:rsidR="007E0405">
        <w:rPr>
          <w:lang w:eastAsia="en-GB"/>
        </w:rPr>
        <w:t xml:space="preserve"> model.</w:t>
      </w:r>
    </w:p>
    <w:p w14:paraId="4DB8CC20" w14:textId="5498D89B" w:rsidR="00194F21" w:rsidRDefault="00350401" w:rsidP="00312BBF">
      <w:pPr>
        <w:pStyle w:val="P-Regular"/>
        <w:rPr>
          <w:lang w:eastAsia="en-GB"/>
        </w:rPr>
      </w:pPr>
      <w:r>
        <w:rPr>
          <w:lang w:eastAsia="en-GB"/>
        </w:rPr>
        <w:t>HTTPS</w:t>
      </w:r>
      <w:r w:rsidR="00194F21">
        <w:rPr>
          <w:lang w:eastAsia="en-GB"/>
        </w:rPr>
        <w:t xml:space="preserve"> is </w:t>
      </w:r>
      <w:r>
        <w:rPr>
          <w:lang w:eastAsia="en-GB"/>
        </w:rPr>
        <w:t xml:space="preserve">identical to HTTP but has </w:t>
      </w:r>
      <w:r w:rsidR="002C473F">
        <w:rPr>
          <w:lang w:eastAsia="en-GB"/>
        </w:rPr>
        <w:t xml:space="preserve">a </w:t>
      </w:r>
      <w:r>
        <w:rPr>
          <w:lang w:eastAsia="en-GB"/>
        </w:rPr>
        <w:t xml:space="preserve">security add-on. It </w:t>
      </w:r>
      <w:r w:rsidR="00DE129E">
        <w:rPr>
          <w:lang w:eastAsia="en-GB"/>
        </w:rPr>
        <w:t>supports</w:t>
      </w:r>
      <w:commentRangeStart w:id="287"/>
      <w:commentRangeStart w:id="288"/>
      <w:r w:rsidR="00DE129E">
        <w:rPr>
          <w:lang w:eastAsia="en-GB"/>
        </w:rPr>
        <w:t xml:space="preserve"> </w:t>
      </w:r>
      <w:r w:rsidR="00A53390" w:rsidRPr="00312BBF">
        <w:rPr>
          <w:rStyle w:val="P-Keyword"/>
        </w:rPr>
        <w:t>transport layer security (</w:t>
      </w:r>
      <w:commentRangeStart w:id="289"/>
      <w:r w:rsidR="004C32E1" w:rsidRPr="00312BBF">
        <w:rPr>
          <w:rStyle w:val="P-Keyword"/>
        </w:rPr>
        <w:fldChar w:fldCharType="begin"/>
      </w:r>
      <w:r w:rsidR="004C32E1" w:rsidRPr="00312BBF">
        <w:rPr>
          <w:rStyle w:val="P-Keyword"/>
        </w:rPr>
        <w:instrText xml:space="preserve"> HYPERLINK "https://en.wikipedia.org/wiki/Transport_Layer_Security" </w:instrText>
      </w:r>
      <w:r w:rsidR="004C32E1" w:rsidRPr="00312BBF">
        <w:rPr>
          <w:rStyle w:val="P-Keyword"/>
        </w:rPr>
        <w:fldChar w:fldCharType="separate"/>
      </w:r>
      <w:r w:rsidR="00DE129E" w:rsidRPr="00312BBF">
        <w:rPr>
          <w:rStyle w:val="P-Keyword"/>
        </w:rPr>
        <w:t>TLS</w:t>
      </w:r>
      <w:r w:rsidR="004C32E1" w:rsidRPr="00312BBF">
        <w:rPr>
          <w:rStyle w:val="P-Keyword"/>
        </w:rPr>
        <w:fldChar w:fldCharType="end"/>
      </w:r>
      <w:commentRangeEnd w:id="289"/>
      <w:r w:rsidR="00A53390">
        <w:t>—</w:t>
      </w:r>
      <w:r w:rsidR="005428A9">
        <w:rPr>
          <w:rStyle w:val="CommentReference"/>
          <w:rFonts w:eastAsiaTheme="minorHAnsi"/>
          <w:lang w:val="en-US"/>
        </w:rPr>
        <w:commentReference w:id="289"/>
      </w:r>
      <w:r w:rsidR="00A53390">
        <w:rPr>
          <w:lang w:eastAsia="en-GB"/>
        </w:rPr>
        <w:t xml:space="preserve">a </w:t>
      </w:r>
      <w:r w:rsidR="00A53390" w:rsidRPr="00312BBF">
        <w:rPr>
          <w:rStyle w:val="P-Keyword"/>
        </w:rPr>
        <w:t>secure sockets layer (</w:t>
      </w:r>
      <w:r w:rsidR="00DE129E" w:rsidRPr="00312BBF">
        <w:rPr>
          <w:rStyle w:val="P-Keyword"/>
        </w:rPr>
        <w:t>SSL</w:t>
      </w:r>
      <w:r w:rsidR="00A53390" w:rsidRPr="00312BBF">
        <w:rPr>
          <w:rStyle w:val="P-Keyword"/>
        </w:rPr>
        <w:t>)</w:t>
      </w:r>
      <w:r w:rsidR="00DE129E" w:rsidRPr="00312BBF">
        <w:rPr>
          <w:rStyle w:val="P-Keyword"/>
        </w:rPr>
        <w:t xml:space="preserve"> </w:t>
      </w:r>
      <w:r w:rsidR="00DE129E">
        <w:rPr>
          <w:lang w:eastAsia="en-GB"/>
        </w:rPr>
        <w:t>handshake</w:t>
      </w:r>
      <w:r w:rsidR="00A53390">
        <w:rPr>
          <w:lang w:eastAsia="en-GB"/>
        </w:rPr>
        <w:t>—</w:t>
      </w:r>
      <w:commentRangeEnd w:id="287"/>
      <w:r w:rsidR="00A53390">
        <w:rPr>
          <w:rStyle w:val="CommentReference"/>
          <w:rFonts w:eastAsiaTheme="minorHAnsi"/>
          <w:lang w:val="en-US"/>
        </w:rPr>
        <w:commentReference w:id="287"/>
      </w:r>
      <w:commentRangeEnd w:id="288"/>
      <w:r w:rsidR="005D56B6">
        <w:rPr>
          <w:rStyle w:val="CommentReference"/>
          <w:rFonts w:eastAsiaTheme="minorHAnsi"/>
          <w:lang w:val="en-US"/>
        </w:rPr>
        <w:commentReference w:id="288"/>
      </w:r>
      <w:r w:rsidR="007008F1">
        <w:rPr>
          <w:lang w:eastAsia="en-GB"/>
        </w:rPr>
        <w:t>encryption to exchange data securely between the client and the server.</w:t>
      </w:r>
    </w:p>
    <w:p w14:paraId="5A609983" w14:textId="3C2B2030" w:rsidR="007008F1" w:rsidRDefault="00A53390" w:rsidP="00312BBF">
      <w:pPr>
        <w:pStyle w:val="P-Regular"/>
        <w:rPr>
          <w:lang w:eastAsia="en-GB"/>
        </w:rPr>
      </w:pPr>
      <w:r>
        <w:rPr>
          <w:lang w:eastAsia="en-GB"/>
        </w:rPr>
        <w:t xml:space="preserve">The </w:t>
      </w:r>
      <w:del w:id="290" w:author="Rounak Kulkarni" w:date="2022-04-05T12:34:00Z">
        <w:r w:rsidDel="002E08DD">
          <w:rPr>
            <w:lang w:eastAsia="en-GB"/>
          </w:rPr>
          <w:delText xml:space="preserve"> </w:delText>
        </w:r>
      </w:del>
      <w:commentRangeStart w:id="291"/>
      <w:commentRangeStart w:id="292"/>
      <w:commentRangeStart w:id="293"/>
      <w:commentRangeEnd w:id="291"/>
      <w:commentRangeEnd w:id="292"/>
      <w:commentRangeEnd w:id="293"/>
      <w:r>
        <w:rPr>
          <w:rStyle w:val="CommentReference"/>
          <w:rFonts w:eastAsiaTheme="minorHAnsi"/>
          <w:lang w:val="en-US"/>
        </w:rPr>
        <w:commentReference w:id="291"/>
      </w:r>
      <w:r w:rsidR="00E60A5B">
        <w:rPr>
          <w:rStyle w:val="CommentReference"/>
          <w:rFonts w:eastAsiaTheme="minorHAnsi"/>
          <w:lang w:val="en-US"/>
        </w:rPr>
        <w:commentReference w:id="292"/>
      </w:r>
      <w:r w:rsidR="005D56B6">
        <w:rPr>
          <w:rStyle w:val="CommentReference"/>
          <w:rFonts w:eastAsiaTheme="minorHAnsi"/>
          <w:lang w:val="en-US"/>
        </w:rPr>
        <w:commentReference w:id="293"/>
      </w:r>
      <w:r w:rsidR="00966190" w:rsidRPr="00312BBF">
        <w:rPr>
          <w:rStyle w:val="P-Italics"/>
        </w:rPr>
        <w:t>F</w:t>
      </w:r>
      <w:r w:rsidR="009B13A4" w:rsidRPr="00312BBF">
        <w:rPr>
          <w:rStyle w:val="P-Italics"/>
        </w:rPr>
        <w:t>igure</w:t>
      </w:r>
      <w:r w:rsidR="00C73340" w:rsidRPr="00312BBF">
        <w:rPr>
          <w:rStyle w:val="P-Italics"/>
        </w:rPr>
        <w:t xml:space="preserve"> 2.2</w:t>
      </w:r>
      <w:r w:rsidR="00853950">
        <w:rPr>
          <w:lang w:eastAsia="en-GB"/>
        </w:rPr>
        <w:t xml:space="preserve"> depicts how a typical HTTP request/response looks like</w:t>
      </w:r>
      <w:r w:rsidR="0065797E">
        <w:rPr>
          <w:lang w:eastAsia="en-GB"/>
        </w:rPr>
        <w:t>.</w:t>
      </w:r>
    </w:p>
    <w:p w14:paraId="6C1E62D6" w14:textId="074E1465" w:rsidR="008C7457" w:rsidRDefault="00A5037A">
      <w:pPr>
        <w:pStyle w:val="IMG-Caption"/>
        <w:rPr>
          <w:lang w:eastAsia="en-GB"/>
        </w:rPr>
        <w:pPrChange w:id="294" w:author="Rounak Kulkarni" w:date="2022-04-05T12:34:00Z">
          <w:pPr>
            <w:jc w:val="center"/>
          </w:pPr>
        </w:pPrChange>
      </w:pPr>
      <w:commentRangeStart w:id="295"/>
      <w:commentRangeStart w:id="296"/>
      <w:commentRangeStart w:id="297"/>
      <w:commentRangeStart w:id="298"/>
      <w:r w:rsidRPr="00A5037A">
        <w:rPr>
          <w:noProof/>
          <w:lang w:eastAsia="en-GB"/>
        </w:rPr>
        <w:drawing>
          <wp:inline distT="0" distB="0" distL="0" distR="0" wp14:anchorId="0A9A116E" wp14:editId="5E2CEFC8">
            <wp:extent cx="5042568" cy="2892473"/>
            <wp:effectExtent l="0" t="0" r="0" b="3175"/>
            <wp:docPr id="9" name="Picture 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email&#10;&#10;Description automatically generated"/>
                    <pic:cNvPicPr/>
                  </pic:nvPicPr>
                  <pic:blipFill>
                    <a:blip r:embed="rId14"/>
                    <a:stretch>
                      <a:fillRect/>
                    </a:stretch>
                  </pic:blipFill>
                  <pic:spPr>
                    <a:xfrm>
                      <a:off x="0" y="0"/>
                      <a:ext cx="5083800" cy="2916124"/>
                    </a:xfrm>
                    <a:prstGeom prst="rect">
                      <a:avLst/>
                    </a:prstGeom>
                  </pic:spPr>
                </pic:pic>
              </a:graphicData>
            </a:graphic>
          </wp:inline>
        </w:drawing>
      </w:r>
      <w:commentRangeEnd w:id="295"/>
      <w:r w:rsidR="0052250A">
        <w:rPr>
          <w:rStyle w:val="CommentReference"/>
        </w:rPr>
        <w:commentReference w:id="295"/>
      </w:r>
      <w:commentRangeEnd w:id="296"/>
      <w:r w:rsidR="005D56B6">
        <w:rPr>
          <w:rStyle w:val="CommentReference"/>
        </w:rPr>
        <w:commentReference w:id="296"/>
      </w:r>
      <w:commentRangeEnd w:id="297"/>
      <w:r w:rsidR="007F3121">
        <w:rPr>
          <w:rStyle w:val="CommentReference"/>
          <w:rFonts w:eastAsiaTheme="minorHAnsi"/>
          <w:b w:val="0"/>
          <w:color w:val="auto"/>
          <w:lang w:val="en-US"/>
        </w:rPr>
        <w:commentReference w:id="297"/>
      </w:r>
      <w:commentRangeEnd w:id="298"/>
      <w:r w:rsidR="00E92C66">
        <w:rPr>
          <w:rStyle w:val="CommentReference"/>
          <w:rFonts w:eastAsiaTheme="minorHAnsi"/>
          <w:b w:val="0"/>
          <w:color w:val="auto"/>
          <w:lang w:val="en-US"/>
        </w:rPr>
        <w:commentReference w:id="298"/>
      </w:r>
    </w:p>
    <w:p w14:paraId="128AB97F" w14:textId="3B92F3E0" w:rsidR="00F259F2" w:rsidRDefault="00C73340">
      <w:pPr>
        <w:pStyle w:val="IMG-Caption"/>
        <w:rPr>
          <w:lang w:eastAsia="en-GB"/>
        </w:rPr>
        <w:pPrChange w:id="299" w:author="Akshata Sawant" w:date="2022-04-01T09:47:00Z">
          <w:pPr>
            <w:jc w:val="center"/>
          </w:pPr>
        </w:pPrChange>
      </w:pPr>
      <w:r>
        <w:rPr>
          <w:lang w:eastAsia="en-GB"/>
        </w:rPr>
        <w:t>Fig</w:t>
      </w:r>
      <w:r w:rsidR="00646AE4">
        <w:rPr>
          <w:lang w:eastAsia="en-GB"/>
        </w:rPr>
        <w:t>ure</w:t>
      </w:r>
      <w:r>
        <w:rPr>
          <w:lang w:eastAsia="en-GB"/>
        </w:rPr>
        <w:t xml:space="preserve"> 2.2</w:t>
      </w:r>
      <w:r w:rsidR="00966190">
        <w:rPr>
          <w:lang w:eastAsia="en-GB"/>
        </w:rPr>
        <w:t xml:space="preserve"> -</w:t>
      </w:r>
      <w:r>
        <w:rPr>
          <w:lang w:eastAsia="en-GB"/>
        </w:rPr>
        <w:t xml:space="preserve"> </w:t>
      </w:r>
      <w:commentRangeStart w:id="300"/>
      <w:commentRangeStart w:id="301"/>
      <w:commentRangeStart w:id="302"/>
      <w:r>
        <w:rPr>
          <w:lang w:eastAsia="en-GB"/>
        </w:rPr>
        <w:t xml:space="preserve">Snapshot </w:t>
      </w:r>
      <w:del w:id="303" w:author="Akshata Sawant" w:date="2022-04-08T12:17:00Z">
        <w:r w:rsidDel="001E1A64">
          <w:rPr>
            <w:lang w:eastAsia="en-GB"/>
          </w:rPr>
          <w:delText xml:space="preserve">taken </w:delText>
        </w:r>
      </w:del>
      <w:r>
        <w:rPr>
          <w:lang w:eastAsia="en-GB"/>
        </w:rPr>
        <w:t>from Postman tool</w:t>
      </w:r>
      <w:commentRangeEnd w:id="300"/>
      <w:r w:rsidR="00014AB3">
        <w:rPr>
          <w:rStyle w:val="CommentReference"/>
        </w:rPr>
        <w:commentReference w:id="300"/>
      </w:r>
      <w:commentRangeEnd w:id="301"/>
      <w:r w:rsidR="007F3121">
        <w:rPr>
          <w:rStyle w:val="CommentReference"/>
          <w:rFonts w:eastAsiaTheme="minorHAnsi"/>
          <w:b w:val="0"/>
          <w:color w:val="auto"/>
          <w:lang w:val="en-US"/>
        </w:rPr>
        <w:commentReference w:id="301"/>
      </w:r>
      <w:commentRangeEnd w:id="302"/>
      <w:r w:rsidR="009A79D4">
        <w:rPr>
          <w:rStyle w:val="CommentReference"/>
          <w:rFonts w:eastAsiaTheme="minorHAnsi"/>
          <w:b w:val="0"/>
          <w:color w:val="auto"/>
          <w:lang w:val="en-US"/>
        </w:rPr>
        <w:commentReference w:id="302"/>
      </w:r>
      <w:ins w:id="304" w:author="Akshata Sawant" w:date="2022-04-08T12:17:00Z">
        <w:r w:rsidR="001E1A64">
          <w:rPr>
            <w:lang w:eastAsia="en-GB"/>
          </w:rPr>
          <w:t xml:space="preserve"> depicting HTTP request</w:t>
        </w:r>
      </w:ins>
    </w:p>
    <w:p w14:paraId="3A8EAB7C" w14:textId="77777777" w:rsidR="001841F3" w:rsidRDefault="001841F3" w:rsidP="00861D2D">
      <w:pPr>
        <w:rPr>
          <w:rFonts w:ascii="Times New Roman" w:eastAsia="Times New Roman" w:hAnsi="Times New Roman" w:cs="Times New Roman"/>
          <w:sz w:val="24"/>
          <w:szCs w:val="24"/>
          <w:lang w:val="en-GB" w:eastAsia="en-GB"/>
        </w:rPr>
      </w:pPr>
    </w:p>
    <w:p w14:paraId="504E8C1E" w14:textId="4E851C88" w:rsidR="009E33FB" w:rsidRDefault="00F12810" w:rsidP="00861D2D">
      <w:pPr>
        <w:rPr>
          <w:ins w:id="305" w:author="Akshata Sawant" w:date="2022-04-08T12:18:00Z"/>
          <w:rFonts w:ascii="Times New Roman" w:eastAsia="Times New Roman" w:hAnsi="Times New Roman" w:cs="Times New Roman"/>
          <w:sz w:val="24"/>
          <w:szCs w:val="24"/>
          <w:lang w:val="en-GB" w:eastAsia="en-GB"/>
        </w:rPr>
      </w:pPr>
      <w:ins w:id="306" w:author="Akshata Sawant" w:date="2022-04-08T12:12:00Z">
        <w:r>
          <w:rPr>
            <w:rFonts w:ascii="Times New Roman" w:eastAsia="Times New Roman" w:hAnsi="Times New Roman" w:cs="Times New Roman"/>
            <w:sz w:val="24"/>
            <w:szCs w:val="24"/>
            <w:lang w:val="en-GB" w:eastAsia="en-GB"/>
          </w:rPr>
          <w:lastRenderedPageBreak/>
          <w:t xml:space="preserve">The Figure 2.2 </w:t>
        </w:r>
      </w:ins>
      <w:ins w:id="307" w:author="Akshata Sawant" w:date="2022-04-08T12:17:00Z">
        <w:r w:rsidR="009A79D4">
          <w:rPr>
            <w:rFonts w:ascii="Times New Roman" w:eastAsia="Times New Roman" w:hAnsi="Times New Roman" w:cs="Times New Roman"/>
            <w:sz w:val="24"/>
            <w:szCs w:val="24"/>
            <w:lang w:val="en-GB" w:eastAsia="en-GB"/>
          </w:rPr>
          <w:t>tells us about</w:t>
        </w:r>
      </w:ins>
      <w:ins w:id="308" w:author="Akshata Sawant" w:date="2022-04-08T12:12:00Z">
        <w:r>
          <w:rPr>
            <w:rFonts w:ascii="Times New Roman" w:eastAsia="Times New Roman" w:hAnsi="Times New Roman" w:cs="Times New Roman"/>
            <w:sz w:val="24"/>
            <w:szCs w:val="24"/>
            <w:lang w:val="en-GB" w:eastAsia="en-GB"/>
          </w:rPr>
          <w:t xml:space="preserve"> the </w:t>
        </w:r>
      </w:ins>
      <w:ins w:id="309" w:author="Akshata Sawant" w:date="2022-04-08T12:13:00Z">
        <w:r>
          <w:rPr>
            <w:rFonts w:ascii="Times New Roman" w:eastAsia="Times New Roman" w:hAnsi="Times New Roman" w:cs="Times New Roman"/>
            <w:sz w:val="24"/>
            <w:szCs w:val="24"/>
            <w:lang w:val="en-GB" w:eastAsia="en-GB"/>
          </w:rPr>
          <w:t>HTTP request triggered from Postman tool</w:t>
        </w:r>
      </w:ins>
      <w:ins w:id="310" w:author="Akshata Sawant" w:date="2022-04-08T12:18:00Z">
        <w:r w:rsidR="009E33FB">
          <w:rPr>
            <w:rFonts w:ascii="Times New Roman" w:eastAsia="Times New Roman" w:hAnsi="Times New Roman" w:cs="Times New Roman"/>
            <w:sz w:val="24"/>
            <w:szCs w:val="24"/>
            <w:lang w:val="en-GB" w:eastAsia="en-GB"/>
          </w:rPr>
          <w:t>. W</w:t>
        </w:r>
      </w:ins>
      <w:ins w:id="311" w:author="Akshata Sawant" w:date="2022-04-08T12:13:00Z">
        <w:r>
          <w:rPr>
            <w:rFonts w:ascii="Times New Roman" w:eastAsia="Times New Roman" w:hAnsi="Times New Roman" w:cs="Times New Roman"/>
            <w:sz w:val="24"/>
            <w:szCs w:val="24"/>
            <w:lang w:val="en-GB" w:eastAsia="en-GB"/>
          </w:rPr>
          <w:t xml:space="preserve">e shall now understand the various elements </w:t>
        </w:r>
        <w:proofErr w:type="gramStart"/>
        <w:r>
          <w:rPr>
            <w:rFonts w:ascii="Times New Roman" w:eastAsia="Times New Roman" w:hAnsi="Times New Roman" w:cs="Times New Roman"/>
            <w:sz w:val="24"/>
            <w:szCs w:val="24"/>
            <w:lang w:val="en-GB" w:eastAsia="en-GB"/>
          </w:rPr>
          <w:t xml:space="preserve">of </w:t>
        </w:r>
      </w:ins>
      <w:ins w:id="312" w:author="Akshata Sawant" w:date="2022-04-08T12:19:00Z">
        <w:r w:rsidR="008916E9">
          <w:rPr>
            <w:rFonts w:ascii="Times New Roman" w:eastAsia="Times New Roman" w:hAnsi="Times New Roman" w:cs="Times New Roman"/>
            <w:sz w:val="24"/>
            <w:szCs w:val="24"/>
            <w:lang w:val="en-GB" w:eastAsia="en-GB"/>
          </w:rPr>
          <w:t xml:space="preserve"> the</w:t>
        </w:r>
        <w:proofErr w:type="gramEnd"/>
        <w:r w:rsidR="008916E9">
          <w:rPr>
            <w:rFonts w:ascii="Times New Roman" w:eastAsia="Times New Roman" w:hAnsi="Times New Roman" w:cs="Times New Roman"/>
            <w:sz w:val="24"/>
            <w:szCs w:val="24"/>
            <w:lang w:val="en-GB" w:eastAsia="en-GB"/>
          </w:rPr>
          <w:t xml:space="preserve"> </w:t>
        </w:r>
      </w:ins>
      <w:ins w:id="313" w:author="Akshata Sawant" w:date="2022-04-08T12:13:00Z">
        <w:r>
          <w:rPr>
            <w:rFonts w:ascii="Times New Roman" w:eastAsia="Times New Roman" w:hAnsi="Times New Roman" w:cs="Times New Roman"/>
            <w:sz w:val="24"/>
            <w:szCs w:val="24"/>
            <w:lang w:val="en-GB" w:eastAsia="en-GB"/>
          </w:rPr>
          <w:t>HTTP</w:t>
        </w:r>
      </w:ins>
      <w:ins w:id="314" w:author="Akshata Sawant" w:date="2022-04-08T12:19:00Z">
        <w:r w:rsidR="008916E9">
          <w:rPr>
            <w:rFonts w:ascii="Times New Roman" w:eastAsia="Times New Roman" w:hAnsi="Times New Roman" w:cs="Times New Roman"/>
            <w:sz w:val="24"/>
            <w:szCs w:val="24"/>
            <w:lang w:val="en-GB" w:eastAsia="en-GB"/>
          </w:rPr>
          <w:t xml:space="preserve"> request-response with the help of above figure.</w:t>
        </w:r>
      </w:ins>
    </w:p>
    <w:p w14:paraId="492AD268" w14:textId="0B8033C4" w:rsidR="007E0405" w:rsidRDefault="00F12810" w:rsidP="00861D2D">
      <w:pPr>
        <w:rPr>
          <w:rFonts w:ascii="Times New Roman" w:eastAsia="Times New Roman" w:hAnsi="Times New Roman" w:cs="Times New Roman"/>
          <w:sz w:val="24"/>
          <w:szCs w:val="24"/>
          <w:lang w:val="en-GB" w:eastAsia="en-GB"/>
        </w:rPr>
      </w:pPr>
      <w:ins w:id="315" w:author="Akshata Sawant" w:date="2022-04-08T12:14:00Z">
        <w:r>
          <w:rPr>
            <w:rFonts w:ascii="Times New Roman" w:eastAsia="Times New Roman" w:hAnsi="Times New Roman" w:cs="Times New Roman"/>
            <w:sz w:val="24"/>
            <w:szCs w:val="24"/>
            <w:lang w:val="en-GB" w:eastAsia="en-GB"/>
          </w:rPr>
          <w:t xml:space="preserve"> T</w:t>
        </w:r>
      </w:ins>
      <w:del w:id="316" w:author="Akshata Sawant" w:date="2022-04-08T12:12:00Z">
        <w:r w:rsidR="00C951E2" w:rsidDel="00F12810">
          <w:rPr>
            <w:rFonts w:ascii="Times New Roman" w:eastAsia="Times New Roman" w:hAnsi="Times New Roman" w:cs="Times New Roman"/>
            <w:sz w:val="24"/>
            <w:szCs w:val="24"/>
            <w:lang w:val="en-GB" w:eastAsia="en-GB"/>
          </w:rPr>
          <w:delText>T</w:delText>
        </w:r>
      </w:del>
      <w:r w:rsidR="00C951E2">
        <w:rPr>
          <w:rFonts w:ascii="Times New Roman" w:eastAsia="Times New Roman" w:hAnsi="Times New Roman" w:cs="Times New Roman"/>
          <w:sz w:val="24"/>
          <w:szCs w:val="24"/>
          <w:lang w:val="en-GB" w:eastAsia="en-GB"/>
        </w:rPr>
        <w:t>he p</w:t>
      </w:r>
      <w:r w:rsidR="0065797E">
        <w:rPr>
          <w:rFonts w:ascii="Times New Roman" w:eastAsia="Times New Roman" w:hAnsi="Times New Roman" w:cs="Times New Roman"/>
          <w:sz w:val="24"/>
          <w:szCs w:val="24"/>
          <w:lang w:val="en-GB" w:eastAsia="en-GB"/>
        </w:rPr>
        <w:t xml:space="preserve">rime elements of </w:t>
      </w:r>
      <w:r w:rsidR="00462EB0">
        <w:rPr>
          <w:rFonts w:ascii="Times New Roman" w:eastAsia="Times New Roman" w:hAnsi="Times New Roman" w:cs="Times New Roman"/>
          <w:sz w:val="24"/>
          <w:szCs w:val="24"/>
          <w:lang w:val="en-GB" w:eastAsia="en-GB"/>
        </w:rPr>
        <w:t xml:space="preserve">a HTTP/HTTPS </w:t>
      </w:r>
      <w:commentRangeStart w:id="317"/>
      <w:commentRangeStart w:id="318"/>
      <w:r w:rsidR="00462EB0">
        <w:rPr>
          <w:rFonts w:ascii="Times New Roman" w:eastAsia="Times New Roman" w:hAnsi="Times New Roman" w:cs="Times New Roman"/>
          <w:sz w:val="24"/>
          <w:szCs w:val="24"/>
          <w:lang w:val="en-GB" w:eastAsia="en-GB"/>
        </w:rPr>
        <w:t>request-response are</w:t>
      </w:r>
      <w:commentRangeEnd w:id="317"/>
      <w:r w:rsidR="006B1B89">
        <w:rPr>
          <w:rStyle w:val="CommentReference"/>
        </w:rPr>
        <w:commentReference w:id="317"/>
      </w:r>
      <w:commentRangeEnd w:id="318"/>
      <w:r w:rsidR="00E92C66">
        <w:rPr>
          <w:rStyle w:val="CommentReference"/>
        </w:rPr>
        <w:commentReference w:id="318"/>
      </w:r>
      <w:ins w:id="319" w:author="Rounak Kulkarni" w:date="2022-04-05T12:37:00Z">
        <w:r w:rsidR="007F3121">
          <w:rPr>
            <w:rFonts w:ascii="Times New Roman" w:eastAsia="Times New Roman" w:hAnsi="Times New Roman" w:cs="Times New Roman"/>
            <w:sz w:val="24"/>
            <w:szCs w:val="24"/>
            <w:lang w:val="en-GB" w:eastAsia="en-GB"/>
          </w:rPr>
          <w:t>:</w:t>
        </w:r>
      </w:ins>
      <w:del w:id="320" w:author="Rounak Kulkarni" w:date="2022-04-05T12:37:00Z">
        <w:r w:rsidR="00462EB0" w:rsidDel="007F3121">
          <w:rPr>
            <w:rFonts w:ascii="Times New Roman" w:eastAsia="Times New Roman" w:hAnsi="Times New Roman" w:cs="Times New Roman"/>
            <w:sz w:val="24"/>
            <w:szCs w:val="24"/>
            <w:lang w:val="en-GB" w:eastAsia="en-GB"/>
          </w:rPr>
          <w:delText>-</w:delText>
        </w:r>
      </w:del>
      <w:r w:rsidR="00462EB0">
        <w:rPr>
          <w:rFonts w:ascii="Times New Roman" w:eastAsia="Times New Roman" w:hAnsi="Times New Roman" w:cs="Times New Roman"/>
          <w:sz w:val="24"/>
          <w:szCs w:val="24"/>
          <w:lang w:val="en-GB" w:eastAsia="en-GB"/>
        </w:rPr>
        <w:t xml:space="preserve"> </w:t>
      </w:r>
    </w:p>
    <w:p w14:paraId="15A4CEFB" w14:textId="5BB2D74B" w:rsidR="00462EB0" w:rsidRDefault="00462EB0">
      <w:pPr>
        <w:pStyle w:val="L-Bullets"/>
        <w:rPr>
          <w:lang w:eastAsia="en-GB"/>
        </w:rPr>
        <w:pPrChange w:id="321" w:author="Rounak Kulkarni" w:date="2022-04-05T12:39:00Z">
          <w:pPr>
            <w:pStyle w:val="L-Numbers"/>
            <w:numPr>
              <w:numId w:val="32"/>
            </w:numPr>
          </w:pPr>
        </w:pPrChange>
      </w:pPr>
      <w:r w:rsidRPr="005D56B6">
        <w:rPr>
          <w:rStyle w:val="P-Keyword"/>
        </w:rPr>
        <w:t>Method</w:t>
      </w:r>
      <w:r>
        <w:rPr>
          <w:lang w:eastAsia="en-GB"/>
        </w:rPr>
        <w:t xml:space="preserve">: </w:t>
      </w:r>
      <w:r w:rsidR="00C77BA8">
        <w:rPr>
          <w:lang w:eastAsia="en-GB"/>
        </w:rPr>
        <w:t xml:space="preserve">It is a verb which </w:t>
      </w:r>
      <w:r w:rsidR="00333485">
        <w:rPr>
          <w:lang w:eastAsia="en-GB"/>
        </w:rPr>
        <w:t>defines what action is to be perform</w:t>
      </w:r>
      <w:r w:rsidR="006A0732">
        <w:rPr>
          <w:lang w:eastAsia="en-GB"/>
        </w:rPr>
        <w:t>ed</w:t>
      </w:r>
      <w:r w:rsidR="00333485">
        <w:rPr>
          <w:lang w:eastAsia="en-GB"/>
        </w:rPr>
        <w:t>. Most commonly used methods are GET, POST, PUT, PATCH</w:t>
      </w:r>
      <w:ins w:id="322" w:author="Rounak Kulkarni" w:date="2022-03-29T18:31:00Z">
        <w:r w:rsidR="00585C48">
          <w:rPr>
            <w:lang w:eastAsia="en-GB"/>
          </w:rPr>
          <w:t>, and</w:t>
        </w:r>
      </w:ins>
      <w:r w:rsidR="00333485">
        <w:rPr>
          <w:lang w:eastAsia="en-GB"/>
        </w:rPr>
        <w:t xml:space="preserve"> </w:t>
      </w:r>
      <w:del w:id="323" w:author="Akshata Sawant" w:date="2022-03-31T09:05:00Z">
        <w:r w:rsidR="00333485" w:rsidDel="00D529A0">
          <w:rPr>
            <w:lang w:eastAsia="en-GB"/>
          </w:rPr>
          <w:delText xml:space="preserve"> </w:delText>
        </w:r>
      </w:del>
      <w:r w:rsidR="00333485">
        <w:rPr>
          <w:lang w:eastAsia="en-GB"/>
        </w:rPr>
        <w:t>DELETE.</w:t>
      </w:r>
    </w:p>
    <w:p w14:paraId="38DDBA40" w14:textId="31A138C3" w:rsidR="00406545" w:rsidRPr="00406545" w:rsidRDefault="008059FE">
      <w:pPr>
        <w:pStyle w:val="L-Bullets"/>
        <w:rPr>
          <w:b/>
          <w:bCs/>
          <w:lang w:eastAsia="en-GB"/>
        </w:rPr>
        <w:pPrChange w:id="324" w:author="Rounak Kulkarni" w:date="2022-04-05T12:39:00Z">
          <w:pPr>
            <w:pStyle w:val="L-Numbers"/>
          </w:pPr>
        </w:pPrChange>
      </w:pPr>
      <w:r w:rsidRPr="005D56B6">
        <w:rPr>
          <w:rStyle w:val="P-Keyword"/>
        </w:rPr>
        <w:t>URL</w:t>
      </w:r>
      <w:r w:rsidRPr="001D0468">
        <w:rPr>
          <w:lang w:eastAsia="en-GB"/>
        </w:rPr>
        <w:t xml:space="preserve">: </w:t>
      </w:r>
      <w:r w:rsidR="003D0988" w:rsidRPr="005D56B6">
        <w:rPr>
          <w:rStyle w:val="P-Keyword"/>
        </w:rPr>
        <w:t>Uniform Resource Locator</w:t>
      </w:r>
      <w:r w:rsidR="003D0988">
        <w:rPr>
          <w:lang w:eastAsia="en-GB"/>
        </w:rPr>
        <w:t xml:space="preserve"> abbreviated as URL</w:t>
      </w:r>
      <w:r w:rsidR="00337352">
        <w:rPr>
          <w:lang w:eastAsia="en-GB"/>
        </w:rPr>
        <w:t>,</w:t>
      </w:r>
      <w:r w:rsidR="003D0988">
        <w:rPr>
          <w:lang w:eastAsia="en-GB"/>
        </w:rPr>
        <w:t xml:space="preserve"> </w:t>
      </w:r>
      <w:r w:rsidR="00337352">
        <w:rPr>
          <w:lang w:eastAsia="en-GB"/>
        </w:rPr>
        <w:t xml:space="preserve">is an address to send </w:t>
      </w:r>
      <w:r w:rsidRPr="001D0468">
        <w:rPr>
          <w:lang w:eastAsia="en-GB"/>
        </w:rPr>
        <w:t xml:space="preserve">request from the client </w:t>
      </w:r>
      <w:r w:rsidR="001D0468">
        <w:rPr>
          <w:lang w:eastAsia="en-GB"/>
        </w:rPr>
        <w:t>to get service from the</w:t>
      </w:r>
      <w:r w:rsidR="00406545">
        <w:rPr>
          <w:lang w:eastAsia="en-GB"/>
        </w:rPr>
        <w:t xml:space="preserve"> server. It contains all the information related to host</w:t>
      </w:r>
      <w:r w:rsidR="005A304A">
        <w:rPr>
          <w:lang w:eastAsia="en-GB"/>
        </w:rPr>
        <w:t>, port, domain</w:t>
      </w:r>
      <w:r w:rsidR="00406545">
        <w:rPr>
          <w:lang w:eastAsia="en-GB"/>
        </w:rPr>
        <w:t xml:space="preserve"> and the endpoint</w:t>
      </w:r>
      <w:r w:rsidR="00746E60">
        <w:rPr>
          <w:lang w:eastAsia="en-GB"/>
        </w:rPr>
        <w:t>.</w:t>
      </w:r>
    </w:p>
    <w:p w14:paraId="79C5A2E6" w14:textId="5DC95E36" w:rsidR="00A530BB" w:rsidRPr="00746E60" w:rsidRDefault="00746E60">
      <w:pPr>
        <w:pStyle w:val="L-Bullets"/>
        <w:rPr>
          <w:b/>
          <w:bCs/>
          <w:lang w:eastAsia="en-GB"/>
        </w:rPr>
        <w:pPrChange w:id="325" w:author="Rounak Kulkarni" w:date="2022-04-05T12:39:00Z">
          <w:pPr>
            <w:pStyle w:val="L-Numbers"/>
          </w:pPr>
        </w:pPrChange>
      </w:pPr>
      <w:r w:rsidRPr="000C455B">
        <w:rPr>
          <w:rStyle w:val="P-Bold"/>
          <w:u w:val="single"/>
          <w:rPrChange w:id="326" w:author="Akshata Sawant" w:date="2022-03-31T09:11:00Z">
            <w:rPr>
              <w:rStyle w:val="P-Bold"/>
            </w:rPr>
          </w:rPrChange>
        </w:rPr>
        <w:t>Headers</w:t>
      </w:r>
      <w:r>
        <w:rPr>
          <w:lang w:eastAsia="en-GB"/>
        </w:rPr>
        <w:t>:</w:t>
      </w:r>
      <w:r w:rsidR="00767102">
        <w:rPr>
          <w:lang w:eastAsia="en-GB"/>
        </w:rPr>
        <w:t xml:space="preserve"> This </w:t>
      </w:r>
      <w:r w:rsidR="005A304A">
        <w:rPr>
          <w:lang w:eastAsia="en-GB"/>
        </w:rPr>
        <w:t xml:space="preserve">is an optional part of HTTP request, which carries </w:t>
      </w:r>
      <w:r w:rsidR="00464754">
        <w:rPr>
          <w:lang w:eastAsia="en-GB"/>
        </w:rPr>
        <w:t>additional data</w:t>
      </w:r>
      <w:ins w:id="327" w:author="Akshata Sawant" w:date="2022-04-01T14:41:00Z">
        <w:r w:rsidR="00D940BA">
          <w:rPr>
            <w:lang w:eastAsia="en-GB"/>
          </w:rPr>
          <w:t>/meta-data</w:t>
        </w:r>
      </w:ins>
      <w:r w:rsidR="00464754">
        <w:rPr>
          <w:lang w:eastAsia="en-GB"/>
        </w:rPr>
        <w:t xml:space="preserve"> related to the request.</w:t>
      </w:r>
    </w:p>
    <w:p w14:paraId="17649CF4" w14:textId="045F561F" w:rsidR="00746E60" w:rsidRPr="00AE4835" w:rsidRDefault="00746E60">
      <w:pPr>
        <w:pStyle w:val="L-Bullets"/>
        <w:rPr>
          <w:b/>
          <w:bCs/>
          <w:lang w:eastAsia="en-GB"/>
        </w:rPr>
        <w:pPrChange w:id="328" w:author="Rounak Kulkarni" w:date="2022-04-05T12:39:00Z">
          <w:pPr>
            <w:pStyle w:val="L-Numbers"/>
          </w:pPr>
        </w:pPrChange>
      </w:pPr>
      <w:r w:rsidRPr="005D56B6">
        <w:rPr>
          <w:rStyle w:val="P-Keyword"/>
        </w:rPr>
        <w:t>Request Body</w:t>
      </w:r>
      <w:r w:rsidR="00AE4835">
        <w:rPr>
          <w:b/>
          <w:bCs/>
          <w:lang w:eastAsia="en-GB"/>
        </w:rPr>
        <w:t>:</w:t>
      </w:r>
      <w:r w:rsidR="00464754">
        <w:rPr>
          <w:b/>
          <w:bCs/>
          <w:lang w:eastAsia="en-GB"/>
        </w:rPr>
        <w:t xml:space="preserve"> </w:t>
      </w:r>
      <w:r w:rsidR="00271919">
        <w:rPr>
          <w:lang w:eastAsia="en-GB"/>
        </w:rPr>
        <w:t>Methods like POST, PATCH, PUT</w:t>
      </w:r>
      <w:ins w:id="329" w:author="Rounak Kulkarni" w:date="2022-03-29T18:31:00Z">
        <w:r w:rsidR="00804C46">
          <w:rPr>
            <w:lang w:eastAsia="en-GB"/>
          </w:rPr>
          <w:t>, and more</w:t>
        </w:r>
      </w:ins>
      <w:r w:rsidR="00271919">
        <w:rPr>
          <w:lang w:eastAsia="en-GB"/>
        </w:rPr>
        <w:t xml:space="preserve"> carr</w:t>
      </w:r>
      <w:ins w:id="330" w:author="Rounak Kulkarni" w:date="2022-03-29T18:31:00Z">
        <w:r w:rsidR="00804C46">
          <w:rPr>
            <w:lang w:eastAsia="en-GB"/>
          </w:rPr>
          <w:t>y</w:t>
        </w:r>
      </w:ins>
      <w:r w:rsidR="00271919">
        <w:rPr>
          <w:lang w:eastAsia="en-GB"/>
        </w:rPr>
        <w:t xml:space="preserve"> data in the form of body. HTTP supports various</w:t>
      </w:r>
      <w:r w:rsidR="005D30C1">
        <w:rPr>
          <w:lang w:eastAsia="en-GB"/>
        </w:rPr>
        <w:t xml:space="preserve"> formats like </w:t>
      </w:r>
      <w:r w:rsidR="00E86D78">
        <w:rPr>
          <w:lang w:eastAsia="en-GB"/>
        </w:rPr>
        <w:t>text, JSON, XML, HTML</w:t>
      </w:r>
      <w:ins w:id="331" w:author="Rounak Kulkarni" w:date="2022-03-29T18:31:00Z">
        <w:r w:rsidR="00804C46">
          <w:rPr>
            <w:lang w:eastAsia="en-GB"/>
          </w:rPr>
          <w:t xml:space="preserve"> and so on.</w:t>
        </w:r>
      </w:ins>
    </w:p>
    <w:p w14:paraId="422153F3" w14:textId="183777FA" w:rsidR="00746E60" w:rsidRPr="00AE4835" w:rsidRDefault="00746E60">
      <w:pPr>
        <w:pStyle w:val="L-Bullets"/>
        <w:rPr>
          <w:b/>
          <w:bCs/>
          <w:lang w:eastAsia="en-GB"/>
        </w:rPr>
        <w:pPrChange w:id="332" w:author="Rounak Kulkarni" w:date="2022-04-05T12:39:00Z">
          <w:pPr>
            <w:pStyle w:val="L-Numbers"/>
          </w:pPr>
        </w:pPrChange>
      </w:pPr>
      <w:r w:rsidRPr="005D56B6">
        <w:rPr>
          <w:rStyle w:val="P-Keyword"/>
        </w:rPr>
        <w:t>Response Body</w:t>
      </w:r>
      <w:r w:rsidR="00AE4835">
        <w:rPr>
          <w:b/>
          <w:bCs/>
          <w:lang w:eastAsia="en-GB"/>
        </w:rPr>
        <w:t>:</w:t>
      </w:r>
      <w:r w:rsidR="005D30C1">
        <w:rPr>
          <w:b/>
          <w:bCs/>
          <w:lang w:eastAsia="en-GB"/>
        </w:rPr>
        <w:t xml:space="preserve"> </w:t>
      </w:r>
      <w:r w:rsidR="00EA5C60" w:rsidRPr="00EA5C60">
        <w:rPr>
          <w:lang w:eastAsia="en-GB"/>
        </w:rPr>
        <w:t>It</w:t>
      </w:r>
      <w:r w:rsidR="00EA5C60">
        <w:rPr>
          <w:lang w:eastAsia="en-GB"/>
        </w:rPr>
        <w:t xml:space="preserve"> gives us the response returned by the server</w:t>
      </w:r>
      <w:r w:rsidR="00B67095">
        <w:rPr>
          <w:lang w:eastAsia="en-GB"/>
        </w:rPr>
        <w:t>.</w:t>
      </w:r>
      <w:ins w:id="333" w:author="Akshata Sawant" w:date="2022-03-31T09:05:00Z">
        <w:r w:rsidR="000A62C1">
          <w:rPr>
            <w:lang w:eastAsia="en-GB"/>
          </w:rPr>
          <w:t xml:space="preserve"> </w:t>
        </w:r>
      </w:ins>
      <w:r w:rsidR="00B67095">
        <w:rPr>
          <w:lang w:eastAsia="en-GB"/>
        </w:rPr>
        <w:t>Similar to the request body, it supports several formats.</w:t>
      </w:r>
    </w:p>
    <w:p w14:paraId="68C4C6F8" w14:textId="5453ABDD" w:rsidR="00746E60" w:rsidRPr="00AE4835" w:rsidRDefault="00746E60">
      <w:pPr>
        <w:pStyle w:val="L-Bullets"/>
        <w:rPr>
          <w:b/>
          <w:bCs/>
          <w:lang w:eastAsia="en-GB"/>
        </w:rPr>
        <w:pPrChange w:id="334" w:author="Rounak Kulkarni" w:date="2022-04-05T12:39:00Z">
          <w:pPr>
            <w:pStyle w:val="L-Numbers"/>
          </w:pPr>
        </w:pPrChange>
      </w:pPr>
      <w:r w:rsidRPr="005D56B6">
        <w:rPr>
          <w:rStyle w:val="P-Keyword"/>
        </w:rPr>
        <w:t>Response Status</w:t>
      </w:r>
      <w:r w:rsidR="00AE4835">
        <w:rPr>
          <w:b/>
          <w:bCs/>
          <w:lang w:eastAsia="en-GB"/>
        </w:rPr>
        <w:t>:</w:t>
      </w:r>
      <w:r w:rsidR="00B67095">
        <w:rPr>
          <w:b/>
          <w:bCs/>
          <w:lang w:eastAsia="en-GB"/>
        </w:rPr>
        <w:t xml:space="preserve"> </w:t>
      </w:r>
      <w:r w:rsidR="008F4C97">
        <w:rPr>
          <w:lang w:eastAsia="en-GB"/>
        </w:rPr>
        <w:t>The status code indicates the state of the response</w:t>
      </w:r>
      <w:ins w:id="335" w:author="Rounak Kulkarni" w:date="2022-03-29T18:32:00Z">
        <w:r w:rsidR="00215D1A">
          <w:rPr>
            <w:lang w:eastAsia="en-GB"/>
          </w:rPr>
          <w:t xml:space="preserve"> such as</w:t>
        </w:r>
      </w:ins>
      <w:r w:rsidR="008F4C97">
        <w:rPr>
          <w:lang w:eastAsia="en-GB"/>
        </w:rPr>
        <w:t xml:space="preserve"> 200 </w:t>
      </w:r>
      <w:r w:rsidR="0065765E">
        <w:rPr>
          <w:lang w:eastAsia="en-GB"/>
        </w:rPr>
        <w:t>OK suc</w:t>
      </w:r>
      <w:r w:rsidR="00166239">
        <w:rPr>
          <w:lang w:eastAsia="en-GB"/>
        </w:rPr>
        <w:t>cess status</w:t>
      </w:r>
      <w:r w:rsidR="008F4C97">
        <w:rPr>
          <w:lang w:eastAsia="en-GB"/>
        </w:rPr>
        <w:t>, 404</w:t>
      </w:r>
      <w:r w:rsidR="00166239">
        <w:rPr>
          <w:lang w:eastAsia="en-GB"/>
        </w:rPr>
        <w:t xml:space="preserve"> Not </w:t>
      </w:r>
      <w:r w:rsidR="004A2CC0">
        <w:rPr>
          <w:lang w:eastAsia="en-GB"/>
        </w:rPr>
        <w:t>Found,</w:t>
      </w:r>
      <w:r w:rsidR="002D45B8">
        <w:rPr>
          <w:lang w:eastAsia="en-GB"/>
        </w:rPr>
        <w:t xml:space="preserve"> 500 Internal Server Error</w:t>
      </w:r>
      <w:ins w:id="336" w:author="Rounak Kulkarni" w:date="2022-03-29T18:32:00Z">
        <w:r w:rsidR="00215D1A">
          <w:rPr>
            <w:lang w:eastAsia="en-GB"/>
          </w:rPr>
          <w:t>,</w:t>
        </w:r>
      </w:ins>
      <w:ins w:id="337" w:author="Akshata Sawant" w:date="2022-03-31T09:05:00Z">
        <w:r w:rsidR="002D2E42">
          <w:rPr>
            <w:lang w:eastAsia="en-GB"/>
          </w:rPr>
          <w:t xml:space="preserve"> </w:t>
        </w:r>
      </w:ins>
      <w:ins w:id="338" w:author="Rounak Kulkarni" w:date="2022-03-29T18:32:00Z">
        <w:r w:rsidR="000D2972">
          <w:rPr>
            <w:lang w:eastAsia="en-GB"/>
          </w:rPr>
          <w:t xml:space="preserve">and so </w:t>
        </w:r>
        <w:commentRangeStart w:id="339"/>
        <w:r w:rsidR="000D2972">
          <w:rPr>
            <w:lang w:eastAsia="en-GB"/>
          </w:rPr>
          <w:t>forth</w:t>
        </w:r>
      </w:ins>
      <w:commentRangeEnd w:id="339"/>
      <w:ins w:id="340" w:author="Rounak Kulkarni" w:date="2022-04-05T12:40:00Z">
        <w:r w:rsidR="00C73604">
          <w:rPr>
            <w:rStyle w:val="CommentReference"/>
            <w:rFonts w:eastAsiaTheme="minorHAnsi"/>
            <w:lang w:val="en-US"/>
          </w:rPr>
          <w:commentReference w:id="339"/>
        </w:r>
      </w:ins>
      <w:r w:rsidR="002D45B8">
        <w:rPr>
          <w:lang w:eastAsia="en-GB"/>
        </w:rPr>
        <w:t>.</w:t>
      </w:r>
    </w:p>
    <w:p w14:paraId="5C75F5B2" w14:textId="02DFADB2" w:rsidR="00763E93" w:rsidRDefault="00A53390" w:rsidP="002241C0">
      <w:pPr>
        <w:pStyle w:val="P-Regular"/>
        <w:rPr>
          <w:ins w:id="341" w:author="Akshata Sawant" w:date="2022-04-08T12:23:00Z"/>
          <w:lang w:eastAsia="en-GB"/>
        </w:rPr>
      </w:pPr>
      <w:commentRangeStart w:id="342"/>
      <w:commentRangeStart w:id="343"/>
      <w:ins w:id="344" w:author="Yashi Gupta" w:date="2022-03-24T12:11:00Z">
        <w:r>
          <w:rPr>
            <w:lang w:eastAsia="en-GB"/>
          </w:rPr>
          <w:t>…</w:t>
        </w:r>
        <w:commentRangeEnd w:id="342"/>
        <w:r w:rsidR="007B3607">
          <w:rPr>
            <w:rStyle w:val="CommentReference"/>
            <w:rFonts w:eastAsiaTheme="minorHAnsi"/>
            <w:lang w:val="en-US"/>
          </w:rPr>
          <w:commentReference w:id="342"/>
        </w:r>
      </w:ins>
      <w:commentRangeEnd w:id="343"/>
      <w:r w:rsidR="00961DC0">
        <w:rPr>
          <w:rStyle w:val="CommentReference"/>
          <w:rFonts w:eastAsiaTheme="minorHAnsi"/>
          <w:lang w:val="en-US"/>
        </w:rPr>
        <w:commentReference w:id="343"/>
      </w:r>
    </w:p>
    <w:p w14:paraId="5A173970" w14:textId="6B3B5543" w:rsidR="00CA7D70" w:rsidRDefault="00CA7D70" w:rsidP="002241C0">
      <w:pPr>
        <w:pStyle w:val="P-Regular"/>
        <w:rPr>
          <w:ins w:id="345" w:author="Rounak Kulkarni" w:date="2022-04-05T12:40:00Z"/>
          <w:lang w:eastAsia="en-GB"/>
        </w:rPr>
      </w:pPr>
      <w:ins w:id="346" w:author="Akshata Sawant" w:date="2022-04-08T12:23:00Z">
        <w:r>
          <w:rPr>
            <w:lang w:eastAsia="en-GB"/>
          </w:rPr>
          <w:t>As we’ve now understood the REST API and the HTTP protocol, let’s lear</w:t>
        </w:r>
      </w:ins>
      <w:ins w:id="347" w:author="Akshata Sawant" w:date="2022-04-08T12:24:00Z">
        <w:r>
          <w:rPr>
            <w:lang w:eastAsia="en-GB"/>
          </w:rPr>
          <w:t>n more about SOAP API.</w:t>
        </w:r>
      </w:ins>
    </w:p>
    <w:p w14:paraId="64EE362D" w14:textId="5AFBD9F9" w:rsidR="00C73604" w:rsidRDefault="00C73604" w:rsidP="002241C0">
      <w:pPr>
        <w:pStyle w:val="P-Regular"/>
        <w:rPr>
          <w:lang w:eastAsia="en-GB"/>
        </w:rPr>
      </w:pPr>
      <w:ins w:id="348" w:author="Rounak Kulkarni" w:date="2022-04-05T12:40:00Z">
        <w:r>
          <w:rPr>
            <w:lang w:eastAsia="en-GB"/>
          </w:rPr>
          <w:t>///</w:t>
        </w:r>
      </w:ins>
    </w:p>
    <w:p w14:paraId="778E81D1" w14:textId="79214DBD" w:rsidR="007B3607" w:rsidRDefault="007B3607" w:rsidP="002241C0">
      <w:pPr>
        <w:pStyle w:val="H2-Heading"/>
        <w:rPr>
          <w:ins w:id="349" w:author="Yashi Gupta" w:date="2022-03-24T12:13:00Z"/>
          <w:lang w:val="en-GB" w:eastAsia="en-GB"/>
        </w:rPr>
      </w:pPr>
      <w:ins w:id="350" w:author="Yashi Gupta" w:date="2022-03-24T12:13:00Z">
        <w:r>
          <w:rPr>
            <w:lang w:val="en-GB" w:eastAsia="en-GB"/>
          </w:rPr>
          <w:t>SOAP</w:t>
        </w:r>
      </w:ins>
    </w:p>
    <w:p w14:paraId="4C998766" w14:textId="6B56AF43" w:rsidR="00DE24B0" w:rsidRDefault="00DE24B0" w:rsidP="002241C0">
      <w:pPr>
        <w:pStyle w:val="P-Regular"/>
        <w:rPr>
          <w:lang w:eastAsia="en-GB"/>
        </w:rPr>
      </w:pPr>
      <w:r w:rsidRPr="00F32E01">
        <w:rPr>
          <w:b/>
          <w:bCs/>
          <w:lang w:eastAsia="en-GB"/>
        </w:rPr>
        <w:t>SOAP</w:t>
      </w:r>
      <w:r>
        <w:rPr>
          <w:lang w:eastAsia="en-GB"/>
        </w:rPr>
        <w:t xml:space="preserve"> stands for </w:t>
      </w:r>
      <w:r w:rsidRPr="002241C0">
        <w:rPr>
          <w:rStyle w:val="P-Keyword"/>
        </w:rPr>
        <w:t>Simple Object A</w:t>
      </w:r>
      <w:r w:rsidRPr="002533CB">
        <w:rPr>
          <w:rStyle w:val="P-Keyword"/>
        </w:rPr>
        <w:t>ccess Protocol</w:t>
      </w:r>
      <w:r>
        <w:rPr>
          <w:lang w:eastAsia="en-GB"/>
        </w:rPr>
        <w:t xml:space="preserve">. It’s a protocol widely used to communicate </w:t>
      </w:r>
      <w:r w:rsidR="00302811">
        <w:rPr>
          <w:lang w:eastAsia="en-GB"/>
        </w:rPr>
        <w:t>between different application</w:t>
      </w:r>
      <w:r w:rsidR="000A309A">
        <w:rPr>
          <w:lang w:eastAsia="en-GB"/>
        </w:rPr>
        <w:t>s</w:t>
      </w:r>
      <w:r w:rsidR="00B52D59">
        <w:rPr>
          <w:lang w:eastAsia="en-GB"/>
        </w:rPr>
        <w:t xml:space="preserve">. </w:t>
      </w:r>
      <w:r w:rsidR="00F3199D">
        <w:rPr>
          <w:lang w:eastAsia="en-GB"/>
        </w:rPr>
        <w:t xml:space="preserve">SOAP API uses </w:t>
      </w:r>
      <w:r w:rsidR="00B52D59" w:rsidRPr="002533CB">
        <w:rPr>
          <w:rStyle w:val="P-Keyword"/>
        </w:rPr>
        <w:t>WSDL</w:t>
      </w:r>
      <w:r w:rsidR="00AD6B2E" w:rsidRPr="002533CB">
        <w:rPr>
          <w:rStyle w:val="P-Keyword"/>
        </w:rPr>
        <w:t xml:space="preserve"> </w:t>
      </w:r>
      <w:r w:rsidR="00B52D59" w:rsidRPr="002533CB">
        <w:rPr>
          <w:rStyle w:val="P-Keyword"/>
        </w:rPr>
        <w:t>(Web service Definition Language)</w:t>
      </w:r>
      <w:r w:rsidR="00B52D59">
        <w:rPr>
          <w:lang w:eastAsia="en-GB"/>
        </w:rPr>
        <w:t xml:space="preserve"> whi</w:t>
      </w:r>
      <w:r w:rsidR="00AD6B2E">
        <w:rPr>
          <w:lang w:eastAsia="en-GB"/>
        </w:rPr>
        <w:t>c</w:t>
      </w:r>
      <w:r w:rsidR="00B52D59">
        <w:rPr>
          <w:lang w:eastAsia="en-GB"/>
        </w:rPr>
        <w:t xml:space="preserve">h </w:t>
      </w:r>
      <w:r w:rsidR="00900927">
        <w:rPr>
          <w:lang w:eastAsia="en-GB"/>
        </w:rPr>
        <w:t xml:space="preserve">is </w:t>
      </w:r>
      <w:r w:rsidR="00F1610A">
        <w:rPr>
          <w:lang w:eastAsia="en-GB"/>
        </w:rPr>
        <w:t>a</w:t>
      </w:r>
      <w:r w:rsidR="00EB3BA9">
        <w:rPr>
          <w:lang w:eastAsia="en-GB"/>
        </w:rPr>
        <w:t>n</w:t>
      </w:r>
      <w:r w:rsidR="00F1610A">
        <w:rPr>
          <w:lang w:eastAsia="en-GB"/>
        </w:rPr>
        <w:t xml:space="preserve"> XML based contract between client and server. It </w:t>
      </w:r>
      <w:r w:rsidR="00B52D59">
        <w:rPr>
          <w:lang w:eastAsia="en-GB"/>
        </w:rPr>
        <w:t xml:space="preserve">contains </w:t>
      </w:r>
      <w:r w:rsidR="00F1610A">
        <w:rPr>
          <w:lang w:eastAsia="en-GB"/>
        </w:rPr>
        <w:t xml:space="preserve">all the relevant </w:t>
      </w:r>
      <w:r w:rsidR="00B52D59">
        <w:rPr>
          <w:lang w:eastAsia="en-GB"/>
        </w:rPr>
        <w:t>informat</w:t>
      </w:r>
      <w:r w:rsidR="00AD6B2E">
        <w:rPr>
          <w:lang w:eastAsia="en-GB"/>
        </w:rPr>
        <w:t>ion related to the webservice</w:t>
      </w:r>
      <w:r w:rsidR="00DD5C42">
        <w:rPr>
          <w:lang w:eastAsia="en-GB"/>
        </w:rPr>
        <w:t>, endpoints, request-response, security etc.</w:t>
      </w:r>
    </w:p>
    <w:p w14:paraId="789A3864" w14:textId="4E838512" w:rsidR="00827EC7" w:rsidRDefault="00827EC7" w:rsidP="002241C0">
      <w:pPr>
        <w:pStyle w:val="H3-Subheading"/>
        <w:rPr>
          <w:lang w:val="en-GB" w:eastAsia="en-GB"/>
        </w:rPr>
      </w:pPr>
      <w:r w:rsidRPr="00DE24B0">
        <w:rPr>
          <w:lang w:val="en-GB" w:eastAsia="en-GB"/>
        </w:rPr>
        <w:t xml:space="preserve">Features of </w:t>
      </w:r>
      <w:r>
        <w:rPr>
          <w:lang w:val="en-GB" w:eastAsia="en-GB"/>
        </w:rPr>
        <w:t>SOAP</w:t>
      </w:r>
      <w:r w:rsidRPr="00DE24B0">
        <w:rPr>
          <w:lang w:val="en-GB" w:eastAsia="en-GB"/>
        </w:rPr>
        <w:t xml:space="preserve"> API:</w:t>
      </w:r>
    </w:p>
    <w:p w14:paraId="6B51F4F6" w14:textId="1334BF1F" w:rsidR="00DB16BB" w:rsidRDefault="00616742" w:rsidP="003A0B21">
      <w:pPr>
        <w:pStyle w:val="L-Bullets"/>
      </w:pPr>
      <w:r>
        <w:t>It can handle request</w:t>
      </w:r>
      <w:r w:rsidR="004C3D79">
        <w:t>s</w:t>
      </w:r>
      <w:r>
        <w:t xml:space="preserve"> using several protocols like HTTP</w:t>
      </w:r>
      <w:r w:rsidR="00894F29">
        <w:t>,</w:t>
      </w:r>
      <w:r w:rsidR="00312928">
        <w:t xml:space="preserve"> </w:t>
      </w:r>
      <w:r w:rsidR="00894F29">
        <w:t>SMTP,</w:t>
      </w:r>
      <w:r w:rsidR="00312928">
        <w:t xml:space="preserve"> </w:t>
      </w:r>
      <w:r w:rsidR="00BD740C">
        <w:t xml:space="preserve">TCP </w:t>
      </w:r>
      <w:r w:rsidR="00405FE5">
        <w:t>etc.</w:t>
      </w:r>
    </w:p>
    <w:p w14:paraId="0A0BE60C" w14:textId="460DCF88" w:rsidR="00BD740C" w:rsidRDefault="00BD740C" w:rsidP="003A0B21">
      <w:pPr>
        <w:pStyle w:val="L-Bullets"/>
      </w:pPr>
      <w:r>
        <w:t>SOAP supports only XML format</w:t>
      </w:r>
      <w:r w:rsidR="008216BD">
        <w:t>.</w:t>
      </w:r>
    </w:p>
    <w:p w14:paraId="2375F4A9" w14:textId="68C75DBB" w:rsidR="005812B9" w:rsidRDefault="00C85BB7" w:rsidP="003A0B21">
      <w:pPr>
        <w:pStyle w:val="L-Bullets"/>
      </w:pPr>
      <w:r>
        <w:t>It</w:t>
      </w:r>
      <w:ins w:id="351" w:author="Rounak Kulkarni" w:date="2022-04-05T12:41:00Z">
        <w:r w:rsidR="006D1460">
          <w:t xml:space="preserve"> is</w:t>
        </w:r>
      </w:ins>
      <w:del w:id="352" w:author="Rounak Kulkarni" w:date="2022-04-05T12:41:00Z">
        <w:r w:rsidDel="006D1460">
          <w:delText>’s</w:delText>
        </w:r>
      </w:del>
      <w:r>
        <w:t xml:space="preserve"> more secure </w:t>
      </w:r>
      <w:r w:rsidR="002154E7">
        <w:t>as compared to REST</w:t>
      </w:r>
      <w:r w:rsidR="005812B9">
        <w:t xml:space="preserve"> </w:t>
      </w:r>
      <w:r w:rsidR="005F1104">
        <w:t>and</w:t>
      </w:r>
      <w:r w:rsidR="005812B9">
        <w:t xml:space="preserve"> complies </w:t>
      </w:r>
      <w:r w:rsidR="00261BAE">
        <w:t xml:space="preserve">with </w:t>
      </w:r>
      <w:r w:rsidR="005812B9">
        <w:t>ACID properties (Atomicity, Consistency, Isolation and Durability).</w:t>
      </w:r>
    </w:p>
    <w:p w14:paraId="74FC7B2C" w14:textId="08F57066" w:rsidR="001E5792" w:rsidRDefault="005812B9" w:rsidP="003A0B21">
      <w:pPr>
        <w:pStyle w:val="L-Bullets"/>
      </w:pPr>
      <w:r>
        <w:t>The structure of SOAP API is a bit complex and t</w:t>
      </w:r>
      <w:r w:rsidR="00C85BB7">
        <w:t xml:space="preserve">here is an overhead to manage </w:t>
      </w:r>
      <w:r>
        <w:t>it.</w:t>
      </w:r>
    </w:p>
    <w:p w14:paraId="230A432B" w14:textId="1C279A03" w:rsidR="00640F71" w:rsidRDefault="001E5792" w:rsidP="007B3607">
      <w:pPr>
        <w:pStyle w:val="L-Bullets"/>
        <w:rPr>
          <w:ins w:id="353" w:author="Yashi Gupta" w:date="2022-03-24T12:14:00Z"/>
        </w:rPr>
      </w:pPr>
      <w:r>
        <w:t>Most of the legacy applications use SOAP API.</w:t>
      </w:r>
      <w:commentRangeEnd w:id="264"/>
      <w:r w:rsidR="00660178">
        <w:rPr>
          <w:rStyle w:val="CommentReference"/>
        </w:rPr>
        <w:commentReference w:id="264"/>
      </w:r>
      <w:commentRangeEnd w:id="265"/>
      <w:r w:rsidR="00CD6F53">
        <w:rPr>
          <w:rStyle w:val="CommentReference"/>
          <w:rFonts w:eastAsiaTheme="minorHAnsi"/>
          <w:lang w:val="en-US"/>
        </w:rPr>
        <w:commentReference w:id="265"/>
      </w:r>
    </w:p>
    <w:p w14:paraId="5031C333" w14:textId="2F6F2B34" w:rsidR="009B69A4" w:rsidRDefault="007B3607" w:rsidP="003A0B21">
      <w:pPr>
        <w:pStyle w:val="L-Bullets"/>
        <w:numPr>
          <w:ilvl w:val="0"/>
          <w:numId w:val="0"/>
        </w:numPr>
        <w:rPr>
          <w:ins w:id="354" w:author="Akshata Sawant" w:date="2022-04-01T14:43:00Z"/>
        </w:rPr>
      </w:pPr>
      <w:commentRangeStart w:id="355"/>
      <w:commentRangeStart w:id="356"/>
      <w:r>
        <w:lastRenderedPageBreak/>
        <w:t>…</w:t>
      </w:r>
      <w:commentRangeEnd w:id="355"/>
      <w:r>
        <w:rPr>
          <w:rStyle w:val="CommentReference"/>
          <w:rFonts w:eastAsiaTheme="minorHAnsi"/>
          <w:lang w:val="en-US"/>
        </w:rPr>
        <w:commentReference w:id="355"/>
      </w:r>
      <w:commentRangeEnd w:id="356"/>
      <w:r w:rsidR="00961DC0">
        <w:rPr>
          <w:rStyle w:val="CommentReference"/>
          <w:rFonts w:eastAsiaTheme="minorHAnsi"/>
          <w:lang w:val="en-US"/>
        </w:rPr>
        <w:commentReference w:id="356"/>
      </w:r>
    </w:p>
    <w:p w14:paraId="56D93E1C" w14:textId="6032F923" w:rsidR="000360B2" w:rsidRDefault="000360B2" w:rsidP="003A0B21">
      <w:pPr>
        <w:pStyle w:val="L-Bullets"/>
        <w:numPr>
          <w:ilvl w:val="0"/>
          <w:numId w:val="0"/>
        </w:numPr>
        <w:rPr>
          <w:ins w:id="357" w:author="Akshata Sawant" w:date="2022-04-08T12:25:00Z"/>
        </w:rPr>
      </w:pPr>
      <w:ins w:id="358" w:author="Akshata Sawant" w:date="2022-04-01T14:44:00Z">
        <w:r>
          <w:t>After understanding the features of REST and SOAP APIs</w:t>
        </w:r>
      </w:ins>
      <w:ins w:id="359" w:author="Rounak Kulkarni" w:date="2022-04-05T12:42:00Z">
        <w:r w:rsidR="006D1460">
          <w:t>,</w:t>
        </w:r>
      </w:ins>
      <w:ins w:id="360" w:author="Akshata Sawant" w:date="2022-04-01T14:44:00Z">
        <w:r>
          <w:t xml:space="preserve"> and the HTTP protocol, we can select </w:t>
        </w:r>
      </w:ins>
      <w:ins w:id="361" w:author="Rounak Kulkarni" w:date="2022-04-05T12:42:00Z">
        <w:r w:rsidR="006D1460">
          <w:t xml:space="preserve">the </w:t>
        </w:r>
      </w:ins>
      <w:commentRangeStart w:id="362"/>
      <w:commentRangeStart w:id="363"/>
      <w:ins w:id="364" w:author="Akshata Sawant" w:date="2022-04-01T14:44:00Z">
        <w:r>
          <w:t>r</w:t>
        </w:r>
      </w:ins>
      <w:ins w:id="365" w:author="Akshata Sawant" w:date="2022-04-01T14:45:00Z">
        <w:r>
          <w:t>espective API Modelling language</w:t>
        </w:r>
      </w:ins>
      <w:ins w:id="366" w:author="Akshata Sawant" w:date="2022-04-08T12:24:00Z">
        <w:r w:rsidR="00A818EB">
          <w:t xml:space="preserve"> which can be OAS o</w:t>
        </w:r>
      </w:ins>
      <w:ins w:id="367" w:author="Akshata Sawant" w:date="2022-04-08T12:25:00Z">
        <w:r w:rsidR="00A818EB">
          <w:t>r RAML,</w:t>
        </w:r>
      </w:ins>
      <w:ins w:id="368" w:author="Akshata Sawant" w:date="2022-04-01T14:45:00Z">
        <w:r>
          <w:t xml:space="preserve"> </w:t>
        </w:r>
      </w:ins>
      <w:commentRangeEnd w:id="362"/>
      <w:r w:rsidR="00F63386">
        <w:rPr>
          <w:rStyle w:val="CommentReference"/>
          <w:rFonts w:eastAsiaTheme="minorHAnsi"/>
          <w:lang w:val="en-US"/>
        </w:rPr>
        <w:commentReference w:id="362"/>
      </w:r>
      <w:commentRangeEnd w:id="363"/>
      <w:r w:rsidR="00C44ADB">
        <w:rPr>
          <w:rStyle w:val="CommentReference"/>
          <w:rFonts w:eastAsiaTheme="minorHAnsi"/>
          <w:lang w:val="en-US"/>
        </w:rPr>
        <w:commentReference w:id="363"/>
      </w:r>
      <w:ins w:id="369" w:author="Akshata Sawant" w:date="2022-04-01T14:45:00Z">
        <w:r>
          <w:t>as per the organization use-case</w:t>
        </w:r>
      </w:ins>
      <w:ins w:id="370" w:author="Akshata Sawant" w:date="2022-04-01T14:46:00Z">
        <w:r>
          <w:t>.</w:t>
        </w:r>
      </w:ins>
    </w:p>
    <w:p w14:paraId="1E8CA562" w14:textId="0AA68CC4" w:rsidR="002D6340" w:rsidRDefault="002D6340" w:rsidP="003A0B21">
      <w:pPr>
        <w:pStyle w:val="L-Bullets"/>
        <w:numPr>
          <w:ilvl w:val="0"/>
          <w:numId w:val="0"/>
        </w:numPr>
      </w:pPr>
      <w:ins w:id="371" w:author="Akshata Sawant" w:date="2022-04-08T12:25:00Z">
        <w:r>
          <w:t>Let us know learn more about the OAS and RAML</w:t>
        </w:r>
      </w:ins>
    </w:p>
    <w:p w14:paraId="1EEBB916" w14:textId="1451BDE8" w:rsidR="00050531" w:rsidRPr="009B69A4" w:rsidRDefault="00640F71" w:rsidP="003A0B21">
      <w:pPr>
        <w:pStyle w:val="H1-Section"/>
      </w:pPr>
      <w:r w:rsidRPr="009B69A4">
        <w:t xml:space="preserve">Getting started with </w:t>
      </w:r>
      <w:commentRangeStart w:id="372"/>
      <w:commentRangeStart w:id="373"/>
      <w:r w:rsidRPr="009B69A4">
        <w:t>OAS</w:t>
      </w:r>
      <w:r w:rsidR="002E0AF0">
        <w:t xml:space="preserve"> </w:t>
      </w:r>
      <w:commentRangeEnd w:id="372"/>
      <w:r w:rsidR="007B3607">
        <w:rPr>
          <w:rStyle w:val="CommentReference"/>
          <w:b w:val="0"/>
        </w:rPr>
        <w:commentReference w:id="372"/>
      </w:r>
      <w:commentRangeEnd w:id="373"/>
      <w:r w:rsidR="003A0B21">
        <w:rPr>
          <w:rStyle w:val="CommentReference"/>
          <w:b w:val="0"/>
        </w:rPr>
        <w:commentReference w:id="373"/>
      </w:r>
      <w:r w:rsidR="002E0AF0">
        <w:t>and RAML</w:t>
      </w:r>
    </w:p>
    <w:p w14:paraId="6C14CB7E" w14:textId="65D26682" w:rsidR="00FE13D9" w:rsidRDefault="007B3607" w:rsidP="003A0B21">
      <w:pPr>
        <w:pStyle w:val="P-Regular"/>
      </w:pPr>
      <w:r w:rsidRPr="003A0B21">
        <w:rPr>
          <w:rStyle w:val="P-Keyword"/>
        </w:rPr>
        <w:t>Open API Specification</w:t>
      </w:r>
      <w:r>
        <w:t xml:space="preserve"> (</w:t>
      </w:r>
      <w:r w:rsidR="005E7CE2" w:rsidRPr="003A0B21">
        <w:rPr>
          <w:rStyle w:val="P-Keyword"/>
        </w:rPr>
        <w:t>OAS</w:t>
      </w:r>
      <w:ins w:id="374" w:author="Yashi Gupta" w:date="2022-03-24T12:15:00Z">
        <w:r>
          <w:t>)</w:t>
        </w:r>
      </w:ins>
      <w:r w:rsidR="005E7CE2">
        <w:t xml:space="preserve"> </w:t>
      </w:r>
      <w:r>
        <w:t>and</w:t>
      </w:r>
      <w:r w:rsidR="005E7CE2">
        <w:t xml:space="preserve"> </w:t>
      </w:r>
      <w:ins w:id="375" w:author="Akshata Sawant" w:date="2022-04-01T14:42:00Z">
        <w:r w:rsidR="000360B2" w:rsidRPr="000360B2">
          <w:rPr>
            <w:rStyle w:val="P-Keyword"/>
            <w:rPrChange w:id="376" w:author="Akshata Sawant" w:date="2022-04-01T14:43:00Z">
              <w:rPr/>
            </w:rPrChange>
          </w:rPr>
          <w:t>RESTful API Modelling Language (</w:t>
        </w:r>
      </w:ins>
      <w:r w:rsidR="005E7CE2" w:rsidRPr="000360B2">
        <w:rPr>
          <w:rStyle w:val="P-Keyword"/>
        </w:rPr>
        <w:t>RAML</w:t>
      </w:r>
      <w:ins w:id="377" w:author="Akshata Sawant" w:date="2022-04-01T14:42:00Z">
        <w:r w:rsidR="000360B2" w:rsidRPr="00C576A5">
          <w:rPr>
            <w:rStyle w:val="P-Keyword"/>
          </w:rPr>
          <w:t>)</w:t>
        </w:r>
      </w:ins>
      <w:r w:rsidR="005E7CE2">
        <w:t xml:space="preserve"> are the two most extensively used API</w:t>
      </w:r>
      <w:r w:rsidR="00572673">
        <w:t xml:space="preserve"> description formats</w:t>
      </w:r>
      <w:r w:rsidR="00EE01ED">
        <w:t xml:space="preserve">. </w:t>
      </w:r>
      <w:r w:rsidR="00FE13D9" w:rsidRPr="00467F64">
        <w:t xml:space="preserve">Anypoint Designer </w:t>
      </w:r>
      <w:r w:rsidR="00FE13D9">
        <w:t xml:space="preserve">lets you create a REST API using RAML or OAS (previously known as </w:t>
      </w:r>
      <w:r w:rsidR="00FE13D9" w:rsidRPr="003A0B21">
        <w:rPr>
          <w:rStyle w:val="P-Keyword"/>
        </w:rPr>
        <w:t>Swagger</w:t>
      </w:r>
      <w:r w:rsidR="00FE13D9">
        <w:t>)</w:t>
      </w:r>
      <w:del w:id="378" w:author="Akshata Sawant" w:date="2022-04-01T14:43:00Z">
        <w:r w:rsidR="00FE13D9" w:rsidDel="000360B2">
          <w:delText>.</w:delText>
        </w:r>
      </w:del>
    </w:p>
    <w:p w14:paraId="5CDF2239" w14:textId="3A05D73E" w:rsidR="00504C2C" w:rsidRDefault="00EE01ED" w:rsidP="003A0B21">
      <w:pPr>
        <w:pStyle w:val="P-Regular"/>
      </w:pPr>
      <w:r>
        <w:t>Although they both have a lot in common</w:t>
      </w:r>
      <w:r w:rsidR="00AE1057">
        <w:t xml:space="preserve">, it’s essential to understand </w:t>
      </w:r>
      <w:ins w:id="379" w:author="Akshata Sawant" w:date="2022-04-01T10:17:00Z">
        <w:r w:rsidR="00961DC0">
          <w:t xml:space="preserve">the </w:t>
        </w:r>
      </w:ins>
      <w:ins w:id="380" w:author="Akshata Sawant" w:date="2022-04-01T10:38:00Z">
        <w:r w:rsidR="00C51BC6">
          <w:t xml:space="preserve">capabilities </w:t>
        </w:r>
      </w:ins>
      <w:ins w:id="381" w:author="Akshata Sawant" w:date="2022-04-01T10:17:00Z">
        <w:r w:rsidR="00961DC0">
          <w:t xml:space="preserve">of both OAS and RAML, </w:t>
        </w:r>
      </w:ins>
      <w:del w:id="382" w:author="Akshata Sawant" w:date="2022-04-01T10:17:00Z">
        <w:r w:rsidR="00AE1057" w:rsidDel="00961DC0">
          <w:delText xml:space="preserve">their pros and cons </w:delText>
        </w:r>
      </w:del>
      <w:r w:rsidR="00AE1057">
        <w:t xml:space="preserve">so we can choose our </w:t>
      </w:r>
      <w:ins w:id="383" w:author="Akshata Sawant" w:date="2022-04-01T10:17:00Z">
        <w:r w:rsidR="00454EB9">
          <w:t xml:space="preserve">API </w:t>
        </w:r>
      </w:ins>
      <w:r w:rsidR="00AE1057">
        <w:t>specification language wisely</w:t>
      </w:r>
      <w:r>
        <w:t>.</w:t>
      </w:r>
      <w:r w:rsidR="00AE1057">
        <w:t xml:space="preserve"> </w:t>
      </w:r>
    </w:p>
    <w:p w14:paraId="2812C41B" w14:textId="08B6EEF5" w:rsidR="00504C2C" w:rsidRPr="008848CB" w:rsidRDefault="004B56AB" w:rsidP="003A0B21">
      <w:pPr>
        <w:pStyle w:val="H2-Heading"/>
      </w:pPr>
      <w:commentRangeStart w:id="384"/>
      <w:commentRangeStart w:id="385"/>
      <w:r w:rsidRPr="008848CB">
        <w:t>OA</w:t>
      </w:r>
      <w:r w:rsidR="00F8386E">
        <w:t>S</w:t>
      </w:r>
      <w:commentRangeEnd w:id="384"/>
      <w:r w:rsidR="00F8386E">
        <w:rPr>
          <w:rStyle w:val="CommentReference"/>
        </w:rPr>
        <w:commentReference w:id="384"/>
      </w:r>
      <w:commentRangeEnd w:id="385"/>
      <w:r w:rsidR="003A0B21">
        <w:rPr>
          <w:rStyle w:val="CommentReference"/>
          <w:b w:val="0"/>
        </w:rPr>
        <w:commentReference w:id="385"/>
      </w:r>
    </w:p>
    <w:p w14:paraId="2E247EAC" w14:textId="235368A0" w:rsidR="00CB6539" w:rsidRDefault="00CB6539" w:rsidP="001F08F6">
      <w:pPr>
        <w:pPrChange w:id="386" w:author="Akshata Sawant" w:date="2022-04-08T12:33:00Z">
          <w:pPr>
            <w:pStyle w:val="ListParagraph"/>
            <w:numPr>
              <w:numId w:val="14"/>
            </w:numPr>
            <w:ind w:hanging="360"/>
          </w:pPr>
        </w:pPrChange>
      </w:pPr>
      <w:commentRangeStart w:id="387"/>
      <w:commentRangeStart w:id="388"/>
      <w:commentRangeStart w:id="389"/>
      <w:commentRangeStart w:id="390"/>
      <w:commentRangeStart w:id="391"/>
      <w:commentRangeStart w:id="392"/>
      <w:r>
        <w:t xml:space="preserve">It’s an </w:t>
      </w:r>
      <w:r w:rsidR="00D5389F">
        <w:t xml:space="preserve">open-source specification language founded in 2010 with a huge community support. </w:t>
      </w:r>
      <w:r w:rsidR="0034726A">
        <w:t>Its</w:t>
      </w:r>
      <w:r w:rsidR="00D5389F">
        <w:t xml:space="preserve"> fundamental purpose is to </w:t>
      </w:r>
      <w:r w:rsidR="0034726A">
        <w:t>keep API documentation, libraries</w:t>
      </w:r>
      <w:ins w:id="393" w:author="Rounak Kulkarni" w:date="2022-04-05T12:44:00Z">
        <w:r w:rsidR="00CE78B0">
          <w:t>,</w:t>
        </w:r>
      </w:ins>
      <w:r w:rsidR="0034726A">
        <w:t xml:space="preserve"> </w:t>
      </w:r>
      <w:ins w:id="394" w:author="Rounak Kulkarni" w:date="2022-04-05T12:44:00Z">
        <w:r w:rsidR="00CE78B0">
          <w:t>and</w:t>
        </w:r>
      </w:ins>
      <w:del w:id="395" w:author="Rounak Kulkarni" w:date="2022-04-05T12:44:00Z">
        <w:r w:rsidR="0034726A" w:rsidDel="00CE78B0">
          <w:delText>&amp;</w:delText>
        </w:r>
      </w:del>
      <w:r w:rsidR="0034726A">
        <w:t xml:space="preserve"> code in sync.</w:t>
      </w:r>
      <w:commentRangeEnd w:id="387"/>
      <w:r w:rsidR="00F8386E">
        <w:rPr>
          <w:rStyle w:val="CommentReference"/>
        </w:rPr>
        <w:commentReference w:id="387"/>
      </w:r>
      <w:commentRangeEnd w:id="388"/>
      <w:commentRangeEnd w:id="390"/>
      <w:commentRangeEnd w:id="391"/>
      <w:commentRangeEnd w:id="392"/>
      <w:r w:rsidR="00292CE8">
        <w:rPr>
          <w:rStyle w:val="CommentReference"/>
        </w:rPr>
        <w:commentReference w:id="388"/>
      </w:r>
      <w:commentRangeEnd w:id="389"/>
      <w:r w:rsidR="00C51BC6">
        <w:rPr>
          <w:rStyle w:val="CommentReference"/>
        </w:rPr>
        <w:commentReference w:id="389"/>
      </w:r>
      <w:r w:rsidR="009A0CBC">
        <w:rPr>
          <w:rStyle w:val="CommentReference"/>
        </w:rPr>
        <w:commentReference w:id="390"/>
      </w:r>
      <w:r w:rsidR="00217772">
        <w:rPr>
          <w:rStyle w:val="CommentReference"/>
        </w:rPr>
        <w:commentReference w:id="391"/>
      </w:r>
      <w:r w:rsidR="001F08F6">
        <w:rPr>
          <w:rStyle w:val="CommentReference"/>
        </w:rPr>
        <w:commentReference w:id="392"/>
      </w:r>
    </w:p>
    <w:p w14:paraId="173C83FB" w14:textId="248FEFF9" w:rsidR="006C50A0" w:rsidRDefault="00694FED" w:rsidP="00CB6539">
      <w:pPr>
        <w:pStyle w:val="ListParagraph"/>
        <w:numPr>
          <w:ilvl w:val="0"/>
          <w:numId w:val="14"/>
        </w:numPr>
      </w:pPr>
      <w:r>
        <w:t>It supports both JSON and YAML to design API.</w:t>
      </w:r>
    </w:p>
    <w:p w14:paraId="40F5E3BF" w14:textId="38A3D90A" w:rsidR="00694FED" w:rsidRDefault="00DB3D52" w:rsidP="00CB6539">
      <w:pPr>
        <w:pStyle w:val="ListParagraph"/>
        <w:numPr>
          <w:ilvl w:val="0"/>
          <w:numId w:val="14"/>
        </w:numPr>
      </w:pPr>
      <w:r>
        <w:t>OAS would be ideal if your application ha</w:t>
      </w:r>
      <w:r w:rsidR="00C14891">
        <w:t>s response type only json, as it takes a longer time to load other formats.</w:t>
      </w:r>
    </w:p>
    <w:p w14:paraId="341C7D68" w14:textId="1B05B345" w:rsidR="00E63FBB" w:rsidRDefault="00E63FBB" w:rsidP="00E63FBB">
      <w:pPr>
        <w:pStyle w:val="ListParagraph"/>
        <w:numPr>
          <w:ilvl w:val="0"/>
          <w:numId w:val="14"/>
        </w:numPr>
      </w:pPr>
      <w:r>
        <w:t xml:space="preserve">It is not </w:t>
      </w:r>
      <w:r w:rsidR="00261BAE">
        <w:t>very</w:t>
      </w:r>
      <w:r>
        <w:t xml:space="preserve"> feasible in terms of code fragmentation &amp; reusability.</w:t>
      </w:r>
    </w:p>
    <w:p w14:paraId="0E329EE0" w14:textId="166D1447" w:rsidR="003F15AB" w:rsidDel="00927377" w:rsidRDefault="003F15AB" w:rsidP="00E63FBB">
      <w:pPr>
        <w:pStyle w:val="ListParagraph"/>
        <w:numPr>
          <w:ilvl w:val="0"/>
          <w:numId w:val="14"/>
        </w:numPr>
        <w:rPr>
          <w:del w:id="396" w:author="Rounak Kulkarni" w:date="2022-04-05T12:45:00Z"/>
        </w:rPr>
      </w:pPr>
      <w:r>
        <w:t>Focusses more on the documentation of an API.</w:t>
      </w:r>
    </w:p>
    <w:p w14:paraId="301E283B" w14:textId="77777777" w:rsidR="009B69A4" w:rsidRPr="00927377" w:rsidDel="003F07B0" w:rsidRDefault="009B69A4">
      <w:pPr>
        <w:pStyle w:val="ListParagraph"/>
        <w:numPr>
          <w:ilvl w:val="0"/>
          <w:numId w:val="14"/>
        </w:numPr>
        <w:rPr>
          <w:del w:id="397" w:author="Akshata Sawant" w:date="2022-04-01T09:47:00Z"/>
          <w:b/>
          <w:bCs/>
          <w:rPrChange w:id="398" w:author="Rounak Kulkarni" w:date="2022-04-05T12:45:00Z">
            <w:rPr>
              <w:del w:id="399" w:author="Akshata Sawant" w:date="2022-04-01T09:47:00Z"/>
            </w:rPr>
          </w:rPrChange>
        </w:rPr>
        <w:pPrChange w:id="400" w:author="Rounak Kulkarni" w:date="2022-04-05T12:45:00Z">
          <w:pPr/>
        </w:pPrChange>
      </w:pPr>
    </w:p>
    <w:p w14:paraId="0CFB4989" w14:textId="77777777" w:rsidR="009B69A4" w:rsidRPr="00927377" w:rsidRDefault="009B69A4">
      <w:pPr>
        <w:pStyle w:val="ListParagraph"/>
        <w:rPr>
          <w:b/>
          <w:bCs/>
          <w:rPrChange w:id="401" w:author="Rounak Kulkarni" w:date="2022-04-05T12:45:00Z">
            <w:rPr/>
          </w:rPrChange>
        </w:rPr>
        <w:pPrChange w:id="402" w:author="Rounak Kulkarni" w:date="2022-04-05T12:45:00Z">
          <w:pPr/>
        </w:pPrChange>
      </w:pPr>
    </w:p>
    <w:p w14:paraId="72A522FA" w14:textId="5FF5E750" w:rsidR="0034726A" w:rsidRPr="009B69A4" w:rsidRDefault="0034726A" w:rsidP="0039000B">
      <w:pPr>
        <w:pStyle w:val="H2-Heading"/>
      </w:pPr>
      <w:r w:rsidRPr="009B69A4">
        <w:t>RAML</w:t>
      </w:r>
    </w:p>
    <w:p w14:paraId="234917FF" w14:textId="373C572F" w:rsidR="0034726A" w:rsidRDefault="0034726A" w:rsidP="00C72BCD">
      <w:pPr>
        <w:pStyle w:val="P-Regular"/>
        <w:pPrChange w:id="403" w:author="Akshata Sawant" w:date="2022-04-08T12:33:00Z">
          <w:pPr>
            <w:pStyle w:val="L-Bullets"/>
          </w:pPr>
        </w:pPrChange>
      </w:pPr>
      <w:commentRangeStart w:id="404"/>
      <w:commentRangeStart w:id="405"/>
      <w:r>
        <w:t>It’s founded by MuleSoft in 201</w:t>
      </w:r>
      <w:r w:rsidR="00D3663E">
        <w:t>3</w:t>
      </w:r>
      <w:r>
        <w:t xml:space="preserve"> with a goal to provide </w:t>
      </w:r>
      <w:r w:rsidR="00AF7C7E">
        <w:t xml:space="preserve">all the relevant information pertaining to an API at one place thus </w:t>
      </w:r>
      <w:r w:rsidR="00D002AC">
        <w:t>supporting the entire API lifecycle stage.</w:t>
      </w:r>
      <w:commentRangeEnd w:id="404"/>
      <w:r w:rsidR="00927377">
        <w:rPr>
          <w:rStyle w:val="CommentReference"/>
          <w:rFonts w:eastAsiaTheme="minorHAnsi"/>
          <w:lang w:val="en-US"/>
        </w:rPr>
        <w:commentReference w:id="404"/>
      </w:r>
      <w:commentRangeEnd w:id="405"/>
      <w:r w:rsidR="001F08F6">
        <w:rPr>
          <w:rStyle w:val="CommentReference"/>
          <w:rFonts w:eastAsiaTheme="minorHAnsi"/>
          <w:lang w:val="en-US"/>
        </w:rPr>
        <w:commentReference w:id="405"/>
      </w:r>
    </w:p>
    <w:p w14:paraId="017AF2C7" w14:textId="2F61CDDB" w:rsidR="00D002AC" w:rsidRDefault="00D002AC" w:rsidP="0039000B">
      <w:pPr>
        <w:pStyle w:val="L-Bullets"/>
      </w:pPr>
      <w:r>
        <w:t>It use</w:t>
      </w:r>
      <w:r w:rsidR="00E110B2">
        <w:t>s</w:t>
      </w:r>
      <w:r>
        <w:t xml:space="preserve"> YAML, which is </w:t>
      </w:r>
      <w:r w:rsidR="00FF3CF2">
        <w:t xml:space="preserve">a </w:t>
      </w:r>
      <w:r>
        <w:t>human</w:t>
      </w:r>
      <w:r w:rsidR="00E110B2">
        <w:t>-readable markup language</w:t>
      </w:r>
      <w:r w:rsidR="00C03754">
        <w:t xml:space="preserve"> and thus mak</w:t>
      </w:r>
      <w:r w:rsidR="00CD20AE">
        <w:t>es</w:t>
      </w:r>
      <w:r w:rsidR="00C03754">
        <w:t xml:space="preserve"> RAML eas</w:t>
      </w:r>
      <w:r w:rsidR="007F2E47">
        <w:t>y</w:t>
      </w:r>
      <w:r w:rsidR="00C03754">
        <w:t xml:space="preserve"> to build and manage.</w:t>
      </w:r>
    </w:p>
    <w:p w14:paraId="20DD695C" w14:textId="56F45B3F" w:rsidR="00C14891" w:rsidRDefault="00C14891" w:rsidP="0039000B">
      <w:pPr>
        <w:pStyle w:val="L-Bullets"/>
      </w:pPr>
      <w:r>
        <w:t xml:space="preserve">External files could be </w:t>
      </w:r>
      <w:r w:rsidR="00CF05BA">
        <w:t xml:space="preserve">imported into </w:t>
      </w:r>
      <w:r w:rsidR="005A0489">
        <w:t>RAML,</w:t>
      </w:r>
      <w:r w:rsidR="001B0C67">
        <w:t xml:space="preserve"> and </w:t>
      </w:r>
      <w:r w:rsidR="00CF05BA">
        <w:t>it supports</w:t>
      </w:r>
      <w:r w:rsidR="001B0C67">
        <w:t xml:space="preserve"> several data formats with ease.</w:t>
      </w:r>
    </w:p>
    <w:p w14:paraId="35D93E33" w14:textId="3BB61FA0" w:rsidR="001B0C67" w:rsidRDefault="001F7F59" w:rsidP="0039000B">
      <w:pPr>
        <w:pStyle w:val="L-Bullets"/>
      </w:pPr>
      <w:r>
        <w:t>Reusable</w:t>
      </w:r>
      <w:r w:rsidR="001B0C67">
        <w:t xml:space="preserve"> </w:t>
      </w:r>
      <w:r>
        <w:t>&amp; composable nature of RAML, make it an appropriate choice for users who’re working on a large enterprise project a</w:t>
      </w:r>
      <w:r w:rsidR="005A0489">
        <w:t xml:space="preserve">nd would like to keep their API </w:t>
      </w:r>
      <w:r w:rsidR="009E3EEB">
        <w:t>lightweight</w:t>
      </w:r>
      <w:r w:rsidR="005A0489">
        <w:t>.</w:t>
      </w:r>
    </w:p>
    <w:p w14:paraId="575C9183" w14:textId="550B1AB9" w:rsidR="00050531" w:rsidRDefault="00071BF5" w:rsidP="0039000B">
      <w:r>
        <w:t xml:space="preserve">RAML being </w:t>
      </w:r>
      <w:r w:rsidR="006D225C">
        <w:t>released by MuleSoft, supports the b</w:t>
      </w:r>
      <w:r w:rsidR="00762B52">
        <w:t>asic concept of API-led connectivity</w:t>
      </w:r>
      <w:r w:rsidR="009E3EEB">
        <w:t xml:space="preserve"> </w:t>
      </w:r>
      <w:ins w:id="406" w:author="Rounak Kulkarni" w:date="2022-03-29T18:59:00Z">
        <w:r w:rsidR="00074335">
          <w:t xml:space="preserve">and </w:t>
        </w:r>
      </w:ins>
      <w:r w:rsidR="009E3EEB">
        <w:t>the API lifecycle management</w:t>
      </w:r>
      <w:ins w:id="407" w:author="Rounak Kulkarni" w:date="2022-03-29T19:00:00Z">
        <w:r w:rsidR="00074335">
          <w:t>.</w:t>
        </w:r>
      </w:ins>
      <w:r w:rsidR="009E3EEB">
        <w:t xml:space="preserve"> </w:t>
      </w:r>
      <w:ins w:id="408" w:author="Rounak Kulkarni" w:date="2022-03-29T19:00:00Z">
        <w:r w:rsidR="00074335">
          <w:t>H</w:t>
        </w:r>
      </w:ins>
      <w:r w:rsidR="009E3EEB">
        <w:t>ence</w:t>
      </w:r>
      <w:ins w:id="409" w:author="Rounak Kulkarni" w:date="2022-03-29T19:00:00Z">
        <w:r w:rsidR="00074335">
          <w:t>,</w:t>
        </w:r>
      </w:ins>
      <w:r w:rsidR="009E3EEB">
        <w:t xml:space="preserve"> Anypoint platform is more inclined towards </w:t>
      </w:r>
      <w:r w:rsidR="001139CC">
        <w:t>MuleSoft. But on the other hand, if you’re looking for industry</w:t>
      </w:r>
      <w:r w:rsidR="00461513">
        <w:t>-</w:t>
      </w:r>
      <w:r w:rsidR="001139CC">
        <w:t xml:space="preserve">wide used specification </w:t>
      </w:r>
      <w:r w:rsidR="00A46C62">
        <w:t xml:space="preserve">then </w:t>
      </w:r>
      <w:r w:rsidR="001139CC">
        <w:t>you can opt for OAS, which has a large community base.</w:t>
      </w:r>
    </w:p>
    <w:p w14:paraId="1D95B446" w14:textId="3CF28E5F" w:rsidR="00F8386E" w:rsidRPr="0039000B" w:rsidRDefault="00F8386E" w:rsidP="00E60E7B">
      <w:pPr>
        <w:rPr>
          <w:ins w:id="410" w:author="Yashi Gupta" w:date="2022-03-24T12:20:00Z"/>
        </w:rPr>
      </w:pPr>
      <w:commentRangeStart w:id="411"/>
      <w:ins w:id="412" w:author="Yashi Gupta" w:date="2022-03-24T12:20:00Z">
        <w:r w:rsidRPr="0039000B">
          <w:t>…</w:t>
        </w:r>
        <w:commentRangeEnd w:id="411"/>
        <w:r>
          <w:rPr>
            <w:rStyle w:val="CommentReference"/>
          </w:rPr>
          <w:commentReference w:id="411"/>
        </w:r>
      </w:ins>
    </w:p>
    <w:p w14:paraId="6D37926B" w14:textId="45A8756B" w:rsidR="00A41EE3" w:rsidRDefault="00A41EE3" w:rsidP="004D5433">
      <w:pPr>
        <w:pStyle w:val="L-Regular"/>
        <w:ind w:left="0"/>
        <w:rPr>
          <w:ins w:id="413" w:author="Akshata Sawant" w:date="2022-03-31T10:20:00Z"/>
        </w:rPr>
      </w:pPr>
      <w:moveToRangeStart w:id="414" w:author="Akshata Sawant" w:date="2022-03-31T10:20:00Z" w:name="move99614459"/>
      <w:commentRangeStart w:id="415"/>
      <w:commentRangeStart w:id="416"/>
      <w:moveTo w:id="417" w:author="Akshata Sawant" w:date="2022-03-31T10:20:00Z">
        <w:r>
          <w:t>After understanding the fundamentals of API Design, let’s head towards designing our very first API</w:t>
        </w:r>
        <w:del w:id="418" w:author="Akshata Sawant" w:date="2022-04-01T14:46:00Z">
          <w:r w:rsidDel="00F15B5A">
            <w:delText>.</w:delText>
          </w:r>
          <w:commentRangeEnd w:id="415"/>
          <w:r w:rsidDel="00F15B5A">
            <w:rPr>
              <w:rStyle w:val="CommentReference"/>
            </w:rPr>
            <w:commentReference w:id="415"/>
          </w:r>
          <w:commentRangeEnd w:id="416"/>
          <w:r w:rsidDel="00F15B5A">
            <w:rPr>
              <w:rStyle w:val="CommentReference"/>
            </w:rPr>
            <w:commentReference w:id="416"/>
          </w:r>
        </w:del>
      </w:moveTo>
      <w:moveToRangeEnd w:id="414"/>
    </w:p>
    <w:p w14:paraId="5CBEED20" w14:textId="78A3C023" w:rsidR="002C5DD6" w:rsidRPr="007D1B57" w:rsidDel="005142E6" w:rsidRDefault="002C5DD6" w:rsidP="00192F16">
      <w:pPr>
        <w:pStyle w:val="H1-Section"/>
        <w:rPr>
          <w:del w:id="419" w:author="Rounak Kulkarni" w:date="2022-04-05T12:47:00Z"/>
        </w:rPr>
      </w:pPr>
      <w:commentRangeStart w:id="420"/>
      <w:commentRangeStart w:id="421"/>
      <w:commentRangeStart w:id="422"/>
      <w:commentRangeStart w:id="423"/>
      <w:del w:id="424" w:author="Rounak Kulkarni" w:date="2022-04-05T12:47:00Z">
        <w:r w:rsidRPr="00965CCB" w:rsidDel="005142E6">
          <w:lastRenderedPageBreak/>
          <w:delText xml:space="preserve">Getting </w:delText>
        </w:r>
        <w:r w:rsidR="000801BD" w:rsidDel="005142E6">
          <w:delText>s</w:delText>
        </w:r>
        <w:r w:rsidRPr="00965CCB" w:rsidDel="005142E6">
          <w:delText xml:space="preserve">tarted </w:delText>
        </w:r>
        <w:r w:rsidR="00965CCB" w:rsidDel="005142E6">
          <w:delText>w</w:delText>
        </w:r>
        <w:r w:rsidRPr="00965CCB" w:rsidDel="005142E6">
          <w:delText xml:space="preserve">ith API </w:delText>
        </w:r>
        <w:commentRangeStart w:id="425"/>
        <w:commentRangeStart w:id="426"/>
        <w:commentRangeStart w:id="427"/>
        <w:r w:rsidR="000801BD" w:rsidDel="005142E6">
          <w:delText>d</w:delText>
        </w:r>
        <w:r w:rsidRPr="00965CCB" w:rsidDel="005142E6">
          <w:delText>esign</w:delText>
        </w:r>
        <w:commentRangeEnd w:id="425"/>
        <w:r w:rsidR="00F8386E" w:rsidDel="005142E6">
          <w:rPr>
            <w:rStyle w:val="CommentReference"/>
            <w:b w:val="0"/>
          </w:rPr>
          <w:commentReference w:id="425"/>
        </w:r>
        <w:commentRangeEnd w:id="420"/>
        <w:commentRangeEnd w:id="421"/>
        <w:commentRangeEnd w:id="426"/>
        <w:r w:rsidR="0039000B" w:rsidDel="005142E6">
          <w:rPr>
            <w:rStyle w:val="CommentReference"/>
            <w:b w:val="0"/>
          </w:rPr>
          <w:commentReference w:id="426"/>
        </w:r>
      </w:del>
      <w:commentRangeEnd w:id="427"/>
      <w:r w:rsidR="00245E1A">
        <w:rPr>
          <w:rStyle w:val="CommentReference"/>
          <w:b w:val="0"/>
        </w:rPr>
        <w:commentReference w:id="427"/>
      </w:r>
      <w:del w:id="428" w:author="Rounak Kulkarni" w:date="2022-04-05T12:47:00Z">
        <w:r w:rsidR="000801BD" w:rsidDel="005142E6">
          <w:rPr>
            <w:rStyle w:val="CommentReference"/>
            <w:b w:val="0"/>
          </w:rPr>
          <w:commentReference w:id="420"/>
        </w:r>
        <w:commentRangeEnd w:id="422"/>
        <w:commentRangeEnd w:id="423"/>
        <w:r w:rsidR="004D5433" w:rsidDel="005142E6">
          <w:rPr>
            <w:rStyle w:val="CommentReference"/>
            <w:b w:val="0"/>
          </w:rPr>
          <w:commentReference w:id="421"/>
        </w:r>
        <w:r w:rsidR="007A7FFB" w:rsidDel="005142E6">
          <w:rPr>
            <w:rStyle w:val="CommentReference"/>
            <w:b w:val="0"/>
          </w:rPr>
          <w:commentReference w:id="422"/>
        </w:r>
        <w:r w:rsidR="00C51BC6" w:rsidDel="005142E6">
          <w:rPr>
            <w:rStyle w:val="CommentReference"/>
            <w:b w:val="0"/>
          </w:rPr>
          <w:commentReference w:id="423"/>
        </w:r>
      </w:del>
    </w:p>
    <w:p w14:paraId="437761F4" w14:textId="70F07A6A" w:rsidR="00BF3A1F" w:rsidRDefault="0047749A" w:rsidP="007D1B57">
      <w:pPr>
        <w:pStyle w:val="P-Regular"/>
        <w:rPr>
          <w:ins w:id="429" w:author="Rounak Kulkarni" w:date="2022-04-05T12:46:00Z"/>
        </w:rPr>
      </w:pPr>
      <w:moveFromRangeStart w:id="430" w:author="Akshata Sawant" w:date="2022-03-31T10:20:00Z" w:name="move99614459"/>
      <w:commentRangeStart w:id="431"/>
      <w:commentRangeStart w:id="432"/>
      <w:moveFrom w:id="433" w:author="Akshata Sawant" w:date="2022-03-31T10:20:00Z">
        <w:r w:rsidDel="00A41EE3">
          <w:t xml:space="preserve">After understanding the </w:t>
        </w:r>
        <w:r w:rsidR="00713492" w:rsidDel="00A41EE3">
          <w:t>fundamentals</w:t>
        </w:r>
        <w:r w:rsidR="00BD237A" w:rsidDel="00A41EE3">
          <w:t xml:space="preserve"> of</w:t>
        </w:r>
        <w:r w:rsidR="00BF3A1F" w:rsidDel="00A41EE3">
          <w:t xml:space="preserve"> API Design, let’s head towards </w:t>
        </w:r>
        <w:r w:rsidR="00ED137B" w:rsidDel="00A41EE3">
          <w:t>d</w:t>
        </w:r>
        <w:r w:rsidR="00BF3A1F" w:rsidDel="00A41EE3">
          <w:t xml:space="preserve">esigning our </w:t>
        </w:r>
        <w:r w:rsidR="00D320F9" w:rsidDel="00A41EE3">
          <w:t xml:space="preserve">very </w:t>
        </w:r>
        <w:r w:rsidR="00BF3A1F" w:rsidDel="00A41EE3">
          <w:t>first API.</w:t>
        </w:r>
        <w:commentRangeEnd w:id="431"/>
        <w:r w:rsidR="004477EA" w:rsidDel="00A41EE3">
          <w:rPr>
            <w:rStyle w:val="CommentReference"/>
          </w:rPr>
          <w:commentReference w:id="431"/>
        </w:r>
        <w:commentRangeEnd w:id="432"/>
        <w:r w:rsidR="00A41EE3" w:rsidDel="00A41EE3">
          <w:rPr>
            <w:rStyle w:val="CommentReference"/>
          </w:rPr>
          <w:commentReference w:id="432"/>
        </w:r>
      </w:moveFrom>
      <w:moveFromRangeEnd w:id="430"/>
    </w:p>
    <w:p w14:paraId="549524D3" w14:textId="46FA6C97" w:rsidR="005142E6" w:rsidRDefault="005142E6" w:rsidP="005142E6">
      <w:pPr>
        <w:pStyle w:val="H1-Section"/>
      </w:pPr>
      <w:ins w:id="434" w:author="Rounak Kulkarni" w:date="2022-04-05T12:46:00Z">
        <w:r>
          <w:t>Getting started with API design</w:t>
        </w:r>
      </w:ins>
    </w:p>
    <w:p w14:paraId="0A79E86E" w14:textId="34DD35D1" w:rsidR="004477EA" w:rsidRDefault="00AC6283" w:rsidP="006F2208">
      <w:pPr>
        <w:rPr>
          <w:ins w:id="435" w:author="Yashi Gupta" w:date="2022-03-24T12:25:00Z"/>
        </w:rPr>
      </w:pPr>
      <w:r>
        <w:t>In order</w:t>
      </w:r>
      <w:r w:rsidR="00BF3A1F">
        <w:t xml:space="preserve"> to get </w:t>
      </w:r>
      <w:r>
        <w:t>started</w:t>
      </w:r>
      <w:ins w:id="436" w:author="Rounak Kulkarni" w:date="2022-03-29T19:03:00Z">
        <w:r w:rsidR="007A7FFB">
          <w:t>,</w:t>
        </w:r>
      </w:ins>
      <w:r>
        <w:t xml:space="preserve"> go to </w:t>
      </w:r>
      <w:ins w:id="437" w:author="Yashi Gupta" w:date="2022-03-24T12:25:00Z">
        <w:r w:rsidR="004477EA" w:rsidRPr="0039000B">
          <w:t>Anypoint Platform Signup Page</w:t>
        </w:r>
      </w:ins>
      <w:commentRangeStart w:id="438"/>
      <w:commentRangeStart w:id="439"/>
      <w:commentRangeEnd w:id="438"/>
      <w:r w:rsidR="004477EA">
        <w:rPr>
          <w:rStyle w:val="CommentReference"/>
        </w:rPr>
        <w:commentReference w:id="438"/>
      </w:r>
      <w:commentRangeEnd w:id="439"/>
      <w:r w:rsidR="004D5433">
        <w:rPr>
          <w:rStyle w:val="CommentReference"/>
        </w:rPr>
        <w:commentReference w:id="439"/>
      </w:r>
      <w:r>
        <w:t>, where you can create a free trial account for 30</w:t>
      </w:r>
      <w:ins w:id="440" w:author="Rounak Kulkarni" w:date="2022-03-29T19:03:00Z">
        <w:r w:rsidR="009348BB">
          <w:t xml:space="preserve"> </w:t>
        </w:r>
      </w:ins>
      <w:r>
        <w:t>days</w:t>
      </w:r>
      <w:ins w:id="441" w:author="Yashi Gupta" w:date="2022-03-24T12:25:00Z">
        <w:r w:rsidR="004477EA">
          <w:t xml:space="preserve">. </w:t>
        </w:r>
      </w:ins>
    </w:p>
    <w:p w14:paraId="4CC2245F" w14:textId="639E6170" w:rsidR="00BF3A1F" w:rsidRDefault="004477EA" w:rsidP="006F2208">
      <w:ins w:id="442" w:author="Yashi Gupta" w:date="2022-03-24T12:25:00Z">
        <w:r>
          <w:t>You can click here to create a</w:t>
        </w:r>
      </w:ins>
      <w:ins w:id="443" w:author="Yashi Gupta" w:date="2022-03-24T12:26:00Z">
        <w:r>
          <w:t xml:space="preserve"> free account:</w:t>
        </w:r>
      </w:ins>
      <w:r w:rsidR="00AC6283">
        <w:t xml:space="preserve"> </w:t>
      </w:r>
      <w:r w:rsidR="00EB074A" w:rsidRPr="0039000B">
        <w:rPr>
          <w:rStyle w:val="P-URL"/>
        </w:rPr>
        <w:t>https://anypoint.mulesoft.com/login/signup</w:t>
      </w:r>
    </w:p>
    <w:p w14:paraId="2FCD96B7" w14:textId="77777777" w:rsidR="004477EA" w:rsidRDefault="00202A8B" w:rsidP="0039000B">
      <w:pPr>
        <w:pStyle w:val="P-CalloutHeading"/>
        <w:rPr>
          <w:ins w:id="444" w:author="Yashi Gupta" w:date="2022-03-24T12:23:00Z"/>
        </w:rPr>
      </w:pPr>
      <w:r w:rsidRPr="00202A8B">
        <w:t>Note</w:t>
      </w:r>
    </w:p>
    <w:p w14:paraId="33710434" w14:textId="4A68F8CF" w:rsidR="00895099" w:rsidRDefault="00895099" w:rsidP="0039000B">
      <w:pPr>
        <w:pStyle w:val="P-Callout"/>
        <w:rPr>
          <w:ins w:id="445" w:author="Rounak Kulkarni" w:date="2022-04-05T12:49:00Z"/>
        </w:rPr>
      </w:pPr>
      <w:r>
        <w:t>In case you’re using your organization</w:t>
      </w:r>
      <w:r w:rsidR="003B4380">
        <w:t>’s Enterprise Anypoint Platform</w:t>
      </w:r>
      <w:r>
        <w:t xml:space="preserve"> account, make sure you have correct access right</w:t>
      </w:r>
      <w:r w:rsidR="003B4380">
        <w:t xml:space="preserve"> to Design, Publish</w:t>
      </w:r>
      <w:ins w:id="446" w:author="Rounak Kulkarni" w:date="2022-03-29T19:04:00Z">
        <w:r w:rsidR="009348BB">
          <w:t>,</w:t>
        </w:r>
      </w:ins>
      <w:r w:rsidR="003B4380">
        <w:t xml:space="preserve"> and Deploy the API.</w:t>
      </w:r>
    </w:p>
    <w:p w14:paraId="381DF4A4" w14:textId="40A60BDE" w:rsidR="00445BEB" w:rsidRPr="008D0750" w:rsidRDefault="00445BEB">
      <w:pPr>
        <w:pPrChange w:id="447" w:author="Rounak Kulkarni" w:date="2022-04-05T12:49:00Z">
          <w:pPr>
            <w:pStyle w:val="P-Callout"/>
          </w:pPr>
        </w:pPrChange>
      </w:pPr>
      <w:ins w:id="448" w:author="Rounak Kulkarni" w:date="2022-04-05T12:49:00Z">
        <w:r>
          <w:rPr>
            <w:lang w:val="en"/>
          </w:rPr>
          <w:t>Follow the</w:t>
        </w:r>
        <w:r w:rsidR="00530C07">
          <w:rPr>
            <w:lang w:val="en"/>
          </w:rPr>
          <w:t>se</w:t>
        </w:r>
        <w:r>
          <w:rPr>
            <w:lang w:val="en"/>
          </w:rPr>
          <w:t xml:space="preserve"> steps </w:t>
        </w:r>
        <w:r w:rsidR="00530C07">
          <w:rPr>
            <w:lang w:val="en"/>
          </w:rPr>
          <w:t>to</w:t>
        </w:r>
      </w:ins>
      <w:ins w:id="449" w:author="Rounak Kulkarni" w:date="2022-04-05T12:50:00Z">
        <w:r w:rsidR="00530C07">
          <w:rPr>
            <w:lang w:val="en"/>
          </w:rPr>
          <w:t xml:space="preserve"> get started:</w:t>
        </w:r>
      </w:ins>
      <w:ins w:id="450" w:author="Rounak Kulkarni" w:date="2022-04-05T12:49:00Z">
        <w:r w:rsidR="00530C07">
          <w:rPr>
            <w:lang w:val="en"/>
          </w:rPr>
          <w:t xml:space="preserve"> </w:t>
        </w:r>
      </w:ins>
    </w:p>
    <w:p w14:paraId="12D130EB" w14:textId="0A1A4A13" w:rsidR="007465E2" w:rsidRDefault="007465E2">
      <w:pPr>
        <w:pStyle w:val="ListParagraph"/>
        <w:numPr>
          <w:ilvl w:val="0"/>
          <w:numId w:val="42"/>
        </w:numPr>
        <w:pPrChange w:id="451" w:author="Akshata Sawant" w:date="2022-03-31T10:33:00Z">
          <w:pPr/>
        </w:pPrChange>
      </w:pPr>
      <w:r>
        <w:t xml:space="preserve">Enter your details and </w:t>
      </w:r>
      <w:r w:rsidR="00C73340">
        <w:t>sign</w:t>
      </w:r>
      <w:r>
        <w:t xml:space="preserve"> </w:t>
      </w:r>
      <w:r w:rsidR="00A04D4B">
        <w:t>up (</w:t>
      </w:r>
      <w:r w:rsidR="00966190">
        <w:t xml:space="preserve">see </w:t>
      </w:r>
      <w:r w:rsidR="00966190" w:rsidRPr="0039000B">
        <w:rPr>
          <w:rStyle w:val="P-Italics"/>
        </w:rPr>
        <w:t>Figure 2.3</w:t>
      </w:r>
      <w:r w:rsidR="00966190">
        <w:t>).</w:t>
      </w:r>
    </w:p>
    <w:p w14:paraId="3CE64CF3" w14:textId="77777777" w:rsidR="003D622A" w:rsidRDefault="00395199" w:rsidP="00A41EE3">
      <w:pPr>
        <w:pStyle w:val="IMG-Caption"/>
      </w:pPr>
      <w:commentRangeStart w:id="452"/>
      <w:commentRangeStart w:id="453"/>
      <w:r w:rsidRPr="00395199">
        <w:rPr>
          <w:noProof/>
        </w:rPr>
        <w:drawing>
          <wp:inline distT="0" distB="0" distL="0" distR="0" wp14:anchorId="56DFCDAC" wp14:editId="5FCA5F1C">
            <wp:extent cx="3351628" cy="3464782"/>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0038" cy="3494151"/>
                    </a:xfrm>
                    <a:prstGeom prst="rect">
                      <a:avLst/>
                    </a:prstGeom>
                  </pic:spPr>
                </pic:pic>
              </a:graphicData>
            </a:graphic>
          </wp:inline>
        </w:drawing>
      </w:r>
      <w:commentRangeEnd w:id="452"/>
      <w:r w:rsidR="00615B06">
        <w:rPr>
          <w:rStyle w:val="CommentReference"/>
        </w:rPr>
        <w:commentReference w:id="452"/>
      </w:r>
      <w:commentRangeEnd w:id="453"/>
      <w:r w:rsidR="004D5433">
        <w:rPr>
          <w:rStyle w:val="CommentReference"/>
          <w:rFonts w:eastAsiaTheme="minorHAnsi"/>
          <w:b w:val="0"/>
          <w:color w:val="auto"/>
          <w:lang w:val="en-US"/>
        </w:rPr>
        <w:commentReference w:id="453"/>
      </w:r>
    </w:p>
    <w:p w14:paraId="22E0B3DC" w14:textId="1040C715" w:rsidR="00C73340" w:rsidRDefault="00C73340" w:rsidP="00A41EE3">
      <w:pPr>
        <w:pStyle w:val="IMG-Caption"/>
      </w:pPr>
      <w:r>
        <w:t>Fig</w:t>
      </w:r>
      <w:r w:rsidR="00966190">
        <w:t>ure</w:t>
      </w:r>
      <w:r>
        <w:t xml:space="preserve"> 2.3</w:t>
      </w:r>
      <w:r w:rsidR="00966190">
        <w:t xml:space="preserve"> </w:t>
      </w:r>
      <w:ins w:id="454" w:author="Yashi Gupta" w:date="2022-03-24T12:28:00Z">
        <w:r w:rsidR="00615B06">
          <w:t>–</w:t>
        </w:r>
      </w:ins>
      <w:r>
        <w:t xml:space="preserve"> Anypoint Platform Sign Up Page</w:t>
      </w:r>
    </w:p>
    <w:p w14:paraId="0B164B04" w14:textId="2E82A907" w:rsidR="00395199" w:rsidRDefault="00F32538" w:rsidP="004D5433">
      <w:pPr>
        <w:pStyle w:val="ListParagraph"/>
        <w:numPr>
          <w:ilvl w:val="0"/>
          <w:numId w:val="42"/>
        </w:numPr>
        <w:rPr>
          <w:ins w:id="455" w:author="Akshata Sawant" w:date="2022-03-31T22:27:00Z"/>
        </w:rPr>
      </w:pPr>
      <w:commentRangeStart w:id="456"/>
      <w:commentRangeStart w:id="457"/>
      <w:r>
        <w:t xml:space="preserve">Once </w:t>
      </w:r>
      <w:commentRangeEnd w:id="456"/>
      <w:r w:rsidR="00615B06">
        <w:rPr>
          <w:rStyle w:val="CommentReference"/>
        </w:rPr>
        <w:commentReference w:id="456"/>
      </w:r>
      <w:commentRangeEnd w:id="457"/>
      <w:r w:rsidR="004D5433">
        <w:rPr>
          <w:rStyle w:val="CommentReference"/>
        </w:rPr>
        <w:commentReference w:id="457"/>
      </w:r>
      <w:r>
        <w:t xml:space="preserve">completed, you’ll be </w:t>
      </w:r>
      <w:r w:rsidR="00994C59">
        <w:t xml:space="preserve">taken to </w:t>
      </w:r>
      <w:r>
        <w:t xml:space="preserve">the homepage of the </w:t>
      </w:r>
      <w:r w:rsidRPr="00A41EE3">
        <w:rPr>
          <w:rStyle w:val="P-Italics"/>
        </w:rPr>
        <w:t xml:space="preserve">Anypoint Platform </w:t>
      </w:r>
      <w:r w:rsidR="00713492" w:rsidRPr="00A41EE3">
        <w:rPr>
          <w:rStyle w:val="P-Italics"/>
        </w:rPr>
        <w:t>–</w:t>
      </w:r>
      <w:r w:rsidRPr="00A41EE3">
        <w:rPr>
          <w:rStyle w:val="P-Italics"/>
        </w:rPr>
        <w:t xml:space="preserve"> </w:t>
      </w:r>
      <w:r w:rsidR="00713492" w:rsidRPr="00A41EE3">
        <w:rPr>
          <w:rStyle w:val="P-Italics"/>
        </w:rPr>
        <w:t>MuleSoft’s iPaaS platform</w:t>
      </w:r>
      <w:r w:rsidR="00481E77">
        <w:t xml:space="preserve">. </w:t>
      </w:r>
      <w:r w:rsidR="00A164E4">
        <w:t xml:space="preserve">Navigate to </w:t>
      </w:r>
      <w:r w:rsidR="00131B43" w:rsidRPr="00A41EE3">
        <w:rPr>
          <w:rStyle w:val="P-Bold"/>
        </w:rPr>
        <w:t>Design Center</w:t>
      </w:r>
      <w:r w:rsidR="00131B43">
        <w:t xml:space="preserve"> </w:t>
      </w:r>
      <w:r w:rsidR="00A164E4">
        <w:t>from the three dashes on the left corner</w:t>
      </w:r>
      <w:r w:rsidR="009E6B54">
        <w:t xml:space="preserve"> of the </w:t>
      </w:r>
      <w:r w:rsidR="00D37196">
        <w:t>homepage (</w:t>
      </w:r>
      <w:r w:rsidR="00966190" w:rsidRPr="00A41EE3">
        <w:rPr>
          <w:rStyle w:val="P-Italics"/>
        </w:rPr>
        <w:t>see</w:t>
      </w:r>
      <w:del w:id="458" w:author="Akshata Sawant" w:date="2022-04-01T14:47:00Z">
        <w:r w:rsidR="00966190" w:rsidRPr="00A41EE3" w:rsidDel="00C576A5">
          <w:rPr>
            <w:rStyle w:val="P-Italics"/>
          </w:rPr>
          <w:delText xml:space="preserve"> </w:delText>
        </w:r>
      </w:del>
      <w:r w:rsidR="00966190" w:rsidRPr="00A41EE3">
        <w:rPr>
          <w:rStyle w:val="P-Italics"/>
        </w:rPr>
        <w:t xml:space="preserve"> Figure 2.4</w:t>
      </w:r>
      <w:r w:rsidR="00966190">
        <w:t>)</w:t>
      </w:r>
      <w:ins w:id="459" w:author="Yashi Gupta" w:date="2022-03-24T12:28:00Z">
        <w:r w:rsidR="00615B06">
          <w:t>.</w:t>
        </w:r>
      </w:ins>
    </w:p>
    <w:p w14:paraId="659B3B32" w14:textId="6300D80E" w:rsidR="00731359" w:rsidDel="00731359" w:rsidRDefault="00731359">
      <w:pPr>
        <w:pStyle w:val="ListParagraph"/>
        <w:rPr>
          <w:del w:id="460" w:author="Akshata Sawant" w:date="2022-03-31T22:29:00Z"/>
        </w:rPr>
        <w:pPrChange w:id="461" w:author="Akshata Sawant" w:date="2022-03-31T22:27:00Z">
          <w:pPr/>
        </w:pPrChange>
      </w:pPr>
      <w:ins w:id="462" w:author="Akshata Sawant" w:date="2022-03-31T22:29:00Z">
        <w:r w:rsidRPr="00731359">
          <w:rPr>
            <w:noProof/>
          </w:rPr>
          <w:lastRenderedPageBreak/>
          <w:drawing>
            <wp:inline distT="0" distB="0" distL="0" distR="0" wp14:anchorId="326D74AB" wp14:editId="3B7B5328">
              <wp:extent cx="5943600" cy="2988945"/>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6"/>
                      <a:stretch>
                        <a:fillRect/>
                      </a:stretch>
                    </pic:blipFill>
                    <pic:spPr>
                      <a:xfrm>
                        <a:off x="0" y="0"/>
                        <a:ext cx="5943600" cy="2988945"/>
                      </a:xfrm>
                      <a:prstGeom prst="rect">
                        <a:avLst/>
                      </a:prstGeom>
                    </pic:spPr>
                  </pic:pic>
                </a:graphicData>
              </a:graphic>
            </wp:inline>
          </w:drawing>
        </w:r>
      </w:ins>
    </w:p>
    <w:p w14:paraId="4CFD5094" w14:textId="67A6ED99" w:rsidR="0090150D" w:rsidRDefault="00481E77">
      <w:pPr>
        <w:pStyle w:val="ListParagraph"/>
        <w:pPrChange w:id="463" w:author="Akshata Sawant" w:date="2022-03-31T22:29:00Z">
          <w:pPr>
            <w:pStyle w:val="IMG-Caption"/>
          </w:pPr>
        </w:pPrChange>
      </w:pPr>
      <w:commentRangeStart w:id="464"/>
      <w:commentRangeStart w:id="465"/>
      <w:del w:id="466" w:author="Rounak Kulkarni" w:date="2022-04-05T12:51:00Z">
        <w:r w:rsidRPr="00481E77" w:rsidDel="00771E7F">
          <w:rPr>
            <w:noProof/>
          </w:rPr>
          <w:drawing>
            <wp:inline distT="0" distB="0" distL="0" distR="0" wp14:anchorId="1F9DAEB2" wp14:editId="7E98DAE3">
              <wp:extent cx="4870026" cy="2525026"/>
              <wp:effectExtent l="0" t="0" r="0" b="254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7"/>
                      <a:stretch>
                        <a:fillRect/>
                      </a:stretch>
                    </pic:blipFill>
                    <pic:spPr>
                      <a:xfrm>
                        <a:off x="0" y="0"/>
                        <a:ext cx="4881381" cy="2530914"/>
                      </a:xfrm>
                      <a:prstGeom prst="rect">
                        <a:avLst/>
                      </a:prstGeom>
                    </pic:spPr>
                  </pic:pic>
                </a:graphicData>
              </a:graphic>
            </wp:inline>
          </w:drawing>
        </w:r>
      </w:del>
      <w:commentRangeEnd w:id="464"/>
      <w:r w:rsidR="00615B06">
        <w:rPr>
          <w:rStyle w:val="CommentReference"/>
        </w:rPr>
        <w:commentReference w:id="464"/>
      </w:r>
      <w:commentRangeEnd w:id="465"/>
      <w:r w:rsidR="00846136">
        <w:rPr>
          <w:rStyle w:val="CommentReference"/>
        </w:rPr>
        <w:commentReference w:id="465"/>
      </w:r>
    </w:p>
    <w:p w14:paraId="05D7D3E0" w14:textId="5AE17E9E" w:rsidR="00226FBB" w:rsidRDefault="00226FBB" w:rsidP="00A41EE3">
      <w:pPr>
        <w:pStyle w:val="IMG-Caption"/>
      </w:pPr>
      <w:r>
        <w:t>Fig</w:t>
      </w:r>
      <w:r w:rsidR="00966190">
        <w:t>ure</w:t>
      </w:r>
      <w:r>
        <w:t xml:space="preserve"> 2.4</w:t>
      </w:r>
      <w:r w:rsidR="00966190">
        <w:t xml:space="preserve"> -</w:t>
      </w:r>
      <w:r>
        <w:t xml:space="preserve"> Anypoint Platform Dashboard</w:t>
      </w:r>
    </w:p>
    <w:p w14:paraId="29F89EB4" w14:textId="2858017B" w:rsidR="00F53F9E" w:rsidRDefault="008256A4" w:rsidP="00395199">
      <w:pPr>
        <w:rPr>
          <w:ins w:id="467" w:author="Akshata Sawant" w:date="2022-03-31T22:24:00Z"/>
        </w:rPr>
      </w:pPr>
      <w:commentRangeStart w:id="468"/>
      <w:commentRangeStart w:id="469"/>
      <w:r>
        <w:t xml:space="preserve">You can </w:t>
      </w:r>
      <w:r w:rsidR="00B92DFA">
        <w:t xml:space="preserve">start writing your API using </w:t>
      </w:r>
      <w:r w:rsidR="00B46CE5">
        <w:t>any simple editor</w:t>
      </w:r>
      <w:r w:rsidR="008B0B0E">
        <w:t>,</w:t>
      </w:r>
      <w:r w:rsidR="00B92DFA">
        <w:t xml:space="preserve"> but it becomes a </w:t>
      </w:r>
      <w:r w:rsidR="00B66DCF">
        <w:t xml:space="preserve">bit </w:t>
      </w:r>
      <w:del w:id="470" w:author="Akshata Sawant" w:date="2022-03-31T22:24:00Z">
        <w:r w:rsidR="00B92DFA" w:rsidDel="00F53F9E">
          <w:delText xml:space="preserve">cumbersome </w:delText>
        </w:r>
      </w:del>
      <w:ins w:id="471" w:author="Akshata Sawant" w:date="2022-03-31T22:24:00Z">
        <w:r w:rsidR="00F53F9E">
          <w:t xml:space="preserve">hectic </w:t>
        </w:r>
      </w:ins>
      <w:r w:rsidR="00B92DFA">
        <w:t>to manage the API</w:t>
      </w:r>
      <w:r w:rsidR="000F5F5C">
        <w:t xml:space="preserve"> </w:t>
      </w:r>
      <w:ins w:id="472" w:author="Yashi Gupta" w:date="2022-03-24T12:29:00Z">
        <w:r w:rsidR="00615B06">
          <w:t xml:space="preserve">and </w:t>
        </w:r>
      </w:ins>
      <w:del w:id="473" w:author="Akshata Sawant" w:date="2022-04-01T14:47:00Z">
        <w:r w:rsidR="000F5F5C" w:rsidDel="00AE5D6F">
          <w:delText>it’s</w:delText>
        </w:r>
      </w:del>
      <w:ins w:id="474" w:author="Akshata Sawant" w:date="2022-04-01T14:47:00Z">
        <w:r w:rsidR="00AE5D6F">
          <w:t>its</w:t>
        </w:r>
      </w:ins>
      <w:r w:rsidR="000F5F5C">
        <w:t xml:space="preserve"> dependency</w:t>
      </w:r>
      <w:ins w:id="475" w:author="Rounak Kulkarni" w:date="2022-03-29T19:04:00Z">
        <w:r w:rsidR="00FE1BEA">
          <w:t>.</w:t>
        </w:r>
      </w:ins>
      <w:r w:rsidR="000F5F5C">
        <w:t xml:space="preserve"> </w:t>
      </w:r>
      <w:ins w:id="476" w:author="Rounak Kulkarni" w:date="2022-03-29T19:04:00Z">
        <w:r w:rsidR="00FE1BEA">
          <w:t>H</w:t>
        </w:r>
      </w:ins>
      <w:r w:rsidR="000F5F5C">
        <w:t>ence</w:t>
      </w:r>
      <w:ins w:id="477" w:author="Rounak Kulkarni" w:date="2022-03-29T19:05:00Z">
        <w:r w:rsidR="00FE1BEA">
          <w:t>,</w:t>
        </w:r>
      </w:ins>
      <w:r w:rsidR="000F5F5C">
        <w:t xml:space="preserve"> w</w:t>
      </w:r>
      <w:r w:rsidR="008B0B0E">
        <w:t xml:space="preserve">e will </w:t>
      </w:r>
      <w:r>
        <w:t>design</w:t>
      </w:r>
      <w:r w:rsidR="00094E0D">
        <w:t xml:space="preserve"> the</w:t>
      </w:r>
      <w:r>
        <w:t xml:space="preserve"> </w:t>
      </w:r>
      <w:r w:rsidR="008B0B0E">
        <w:t xml:space="preserve">API </w:t>
      </w:r>
      <w:ins w:id="478" w:author="Akshata Sawant" w:date="2022-03-31T22:24:00Z">
        <w:r w:rsidR="00F53F9E">
          <w:t xml:space="preserve">using the </w:t>
        </w:r>
      </w:ins>
      <w:r w:rsidR="00FF7151">
        <w:t>Anypoint Platform’s Design</w:t>
      </w:r>
      <w:r w:rsidR="000F5F5C">
        <w:t xml:space="preserve"> Center </w:t>
      </w:r>
    </w:p>
    <w:p w14:paraId="2C62E79D" w14:textId="5B743234" w:rsidR="003835A0" w:rsidRDefault="007B654A">
      <w:pPr>
        <w:pStyle w:val="ListParagraph"/>
        <w:numPr>
          <w:ilvl w:val="0"/>
          <w:numId w:val="42"/>
        </w:numPr>
        <w:pPrChange w:id="479" w:author="Akshata Sawant" w:date="2022-03-31T22:25:00Z">
          <w:pPr/>
        </w:pPrChange>
      </w:pPr>
      <w:del w:id="480" w:author="Akshata Sawant" w:date="2022-03-31T22:24:00Z">
        <w:r w:rsidDel="00F53F9E">
          <w:delText xml:space="preserve">that </w:delText>
        </w:r>
        <w:r w:rsidR="00221344" w:rsidDel="00F53F9E">
          <w:delText xml:space="preserve">enables you manage the API Design Lifecycle. </w:delText>
        </w:r>
        <w:commentRangeEnd w:id="468"/>
        <w:r w:rsidR="00615B06" w:rsidDel="00F53F9E">
          <w:rPr>
            <w:rStyle w:val="CommentReference"/>
          </w:rPr>
          <w:commentReference w:id="468"/>
        </w:r>
      </w:del>
      <w:commentRangeEnd w:id="469"/>
      <w:r w:rsidR="00731359">
        <w:rPr>
          <w:rStyle w:val="CommentReference"/>
        </w:rPr>
        <w:commentReference w:id="469"/>
      </w:r>
      <w:r w:rsidR="003A71BE">
        <w:t xml:space="preserve">When you click on </w:t>
      </w:r>
      <w:r w:rsidR="003A71BE" w:rsidRPr="003C2458">
        <w:rPr>
          <w:rStyle w:val="P-Bold"/>
        </w:rPr>
        <w:t xml:space="preserve">Create </w:t>
      </w:r>
      <w:r w:rsidR="00727756" w:rsidRPr="003C2458">
        <w:rPr>
          <w:rStyle w:val="P-Bold"/>
        </w:rPr>
        <w:t>new</w:t>
      </w:r>
      <w:r w:rsidR="00727756">
        <w:t xml:space="preserve"> button in </w:t>
      </w:r>
      <w:r w:rsidR="00727756" w:rsidRPr="003C2458">
        <w:rPr>
          <w:rStyle w:val="P-Bold"/>
        </w:rPr>
        <w:t>Design Center</w:t>
      </w:r>
      <w:ins w:id="481" w:author="Yashi Gupta" w:date="2022-03-24T12:30:00Z">
        <w:r w:rsidR="00615B06" w:rsidRPr="003C2458">
          <w:t xml:space="preserve"> </w:t>
        </w:r>
      </w:ins>
      <w:r w:rsidR="00615B06">
        <w:t>(</w:t>
      </w:r>
      <w:r w:rsidR="00615B06" w:rsidRPr="00C22DD7">
        <w:rPr>
          <w:rStyle w:val="P-Italics"/>
          <w:rPrChange w:id="482" w:author="Rounak Kulkarni" w:date="2022-04-05T12:52:00Z">
            <w:rPr/>
          </w:rPrChange>
        </w:rPr>
        <w:t>see Figure 2.5</w:t>
      </w:r>
      <w:r w:rsidR="00615B06">
        <w:t>)</w:t>
      </w:r>
      <w:r w:rsidR="00855C89">
        <w:t>, it gives you multiple option</w:t>
      </w:r>
      <w:ins w:id="483" w:author="Yashi Gupta" w:date="2022-03-24T12:30:00Z">
        <w:r w:rsidR="00615B06">
          <w:t>s</w:t>
        </w:r>
      </w:ins>
      <w:r w:rsidR="00855C89">
        <w:t xml:space="preserve"> to create</w:t>
      </w:r>
      <w:r w:rsidR="00A56576">
        <w:t>:</w:t>
      </w:r>
    </w:p>
    <w:p w14:paraId="6B3F5FA7" w14:textId="08127B3E" w:rsidR="00855C89" w:rsidRDefault="00855C89" w:rsidP="003C2458">
      <w:pPr>
        <w:pStyle w:val="L-Bullets"/>
      </w:pPr>
      <w:r w:rsidRPr="003C2458">
        <w:rPr>
          <w:rStyle w:val="P-Bold"/>
        </w:rPr>
        <w:t>New API Spec</w:t>
      </w:r>
      <w:r w:rsidR="00221156" w:rsidRPr="00B64593">
        <w:rPr>
          <w:b/>
          <w:bCs/>
        </w:rPr>
        <w:t>:</w:t>
      </w:r>
      <w:r w:rsidR="003A4A5B">
        <w:rPr>
          <w:b/>
          <w:bCs/>
        </w:rPr>
        <w:t xml:space="preserve"> </w:t>
      </w:r>
      <w:r w:rsidR="003A4A5B" w:rsidRPr="003A4A5B">
        <w:t>It</w:t>
      </w:r>
      <w:r w:rsidR="003A4A5B">
        <w:t xml:space="preserve"> helps you build</w:t>
      </w:r>
      <w:r w:rsidR="00905211">
        <w:t xml:space="preserve"> your API Specification using RAML</w:t>
      </w:r>
      <w:ins w:id="484" w:author="Rounak Kulkarni" w:date="2022-04-05T12:52:00Z">
        <w:r w:rsidR="00C22DD7">
          <w:t xml:space="preserve"> and</w:t>
        </w:r>
      </w:ins>
      <w:del w:id="485" w:author="Rounak Kulkarni" w:date="2022-04-05T12:52:00Z">
        <w:r w:rsidR="00905211" w:rsidDel="00C22DD7">
          <w:delText>,</w:delText>
        </w:r>
      </w:del>
      <w:r w:rsidR="00905211">
        <w:t xml:space="preserve"> OAS</w:t>
      </w:r>
      <w:r w:rsidR="00530464">
        <w:t>.</w:t>
      </w:r>
    </w:p>
    <w:p w14:paraId="256863B0" w14:textId="32964D29" w:rsidR="00221156" w:rsidRPr="00B64593" w:rsidRDefault="00221156" w:rsidP="003C2458">
      <w:pPr>
        <w:pStyle w:val="L-Bullets"/>
        <w:rPr>
          <w:b/>
          <w:bCs/>
        </w:rPr>
      </w:pPr>
      <w:r w:rsidRPr="003C2458">
        <w:rPr>
          <w:rStyle w:val="P-Bold"/>
        </w:rPr>
        <w:t>New Fragment</w:t>
      </w:r>
      <w:r w:rsidRPr="00B64593">
        <w:rPr>
          <w:b/>
          <w:bCs/>
        </w:rPr>
        <w:t>:</w:t>
      </w:r>
      <w:r w:rsidR="00272445">
        <w:rPr>
          <w:b/>
          <w:bCs/>
        </w:rPr>
        <w:t xml:space="preserve">  </w:t>
      </w:r>
      <w:r w:rsidR="00283C0E">
        <w:t xml:space="preserve">You can build reusable and composable API fragments </w:t>
      </w:r>
      <w:r w:rsidR="00FF7151">
        <w:t>to avoid redundancy.</w:t>
      </w:r>
    </w:p>
    <w:p w14:paraId="55202F86" w14:textId="5F56686F" w:rsidR="00221156" w:rsidRDefault="00221156" w:rsidP="003C2458">
      <w:pPr>
        <w:pStyle w:val="L-Bullets"/>
      </w:pPr>
      <w:r w:rsidRPr="003C2458">
        <w:rPr>
          <w:rStyle w:val="P-Bold"/>
        </w:rPr>
        <w:t>New Mule App</w:t>
      </w:r>
      <w:r w:rsidRPr="00B64593">
        <w:rPr>
          <w:b/>
          <w:bCs/>
        </w:rPr>
        <w:t>:</w:t>
      </w:r>
      <w:r w:rsidR="007D0292">
        <w:t xml:space="preserve"> You can prototype your integration model </w:t>
      </w:r>
      <w:proofErr w:type="gramStart"/>
      <w:r w:rsidR="00D46CFE">
        <w:t>similar to</w:t>
      </w:r>
      <w:proofErr w:type="gramEnd"/>
      <w:r w:rsidR="00D46CFE">
        <w:t xml:space="preserve"> your Anypoint </w:t>
      </w:r>
      <w:r w:rsidR="00935A73">
        <w:t>Studio (</w:t>
      </w:r>
      <w:r w:rsidR="00D46CFE">
        <w:t xml:space="preserve">MuleSoft’s Eclipse based </w:t>
      </w:r>
      <w:r w:rsidR="00935A73">
        <w:t>studio for developing integration</w:t>
      </w:r>
      <w:r w:rsidR="00D46CFE">
        <w:t>)</w:t>
      </w:r>
      <w:ins w:id="486" w:author="Rounak Kulkarni" w:date="2022-04-05T12:52:00Z">
        <w:r w:rsidR="00583933">
          <w:t>.</w:t>
        </w:r>
      </w:ins>
      <w:r w:rsidR="00935A73">
        <w:t xml:space="preserve"> </w:t>
      </w:r>
      <w:del w:id="487" w:author="Rounak Kulkarni" w:date="2022-04-05T12:52:00Z">
        <w:r w:rsidR="00935A73" w:rsidDel="00583933">
          <w:delText xml:space="preserve">Refer </w:delText>
        </w:r>
      </w:del>
      <w:ins w:id="488" w:author="Rounak Kulkarni" w:date="2022-04-05T12:52:00Z">
        <w:r w:rsidR="00583933">
          <w:t xml:space="preserve">We will be talking more on this in </w:t>
        </w:r>
      </w:ins>
      <w:r w:rsidR="00935A73" w:rsidRPr="003C2458">
        <w:rPr>
          <w:rStyle w:val="P-Italics"/>
        </w:rPr>
        <w:t xml:space="preserve">Chapter </w:t>
      </w:r>
      <w:r w:rsidR="00A2663C" w:rsidRPr="003C2458">
        <w:rPr>
          <w:rStyle w:val="P-Italics"/>
        </w:rPr>
        <w:t>3</w:t>
      </w:r>
      <w:r w:rsidR="00A2663C">
        <w:t>.</w:t>
      </w:r>
      <w:r w:rsidR="00935A73">
        <w:t xml:space="preserve"> </w:t>
      </w:r>
    </w:p>
    <w:p w14:paraId="50D4900D" w14:textId="720BE92A" w:rsidR="00221156" w:rsidRDefault="00221156" w:rsidP="003C2458">
      <w:pPr>
        <w:pStyle w:val="L-Bullets"/>
      </w:pPr>
      <w:r w:rsidRPr="003C2458">
        <w:rPr>
          <w:rStyle w:val="P-Bold"/>
        </w:rPr>
        <w:t>New AsyncAPI</w:t>
      </w:r>
      <w:r w:rsidRPr="00B64593">
        <w:rPr>
          <w:b/>
          <w:bCs/>
        </w:rPr>
        <w:t>:</w:t>
      </w:r>
      <w:r w:rsidR="007D0292">
        <w:t xml:space="preserve"> It helps you to design an </w:t>
      </w:r>
      <w:r w:rsidR="00935A73">
        <w:t>asynchronous</w:t>
      </w:r>
      <w:r w:rsidR="007D0292">
        <w:t xml:space="preserve"> API.</w:t>
      </w:r>
    </w:p>
    <w:p w14:paraId="682F1272" w14:textId="6B2DDC70" w:rsidR="00221156" w:rsidRDefault="00221156" w:rsidP="003C2458">
      <w:pPr>
        <w:pStyle w:val="L-Bullets"/>
      </w:pPr>
      <w:r w:rsidRPr="003C2458">
        <w:rPr>
          <w:rStyle w:val="P-Bold"/>
        </w:rPr>
        <w:t>Import from File</w:t>
      </w:r>
      <w:r w:rsidRPr="00B64593">
        <w:rPr>
          <w:b/>
          <w:bCs/>
        </w:rPr>
        <w:t>:</w:t>
      </w:r>
      <w:r>
        <w:t xml:space="preserve"> You can import an existing API Spec/Fragment</w:t>
      </w:r>
      <w:r w:rsidR="008F429F">
        <w:t xml:space="preserve"> or </w:t>
      </w:r>
      <w:r w:rsidR="00B46CE5">
        <w:t>a M</w:t>
      </w:r>
      <w:r w:rsidR="008F429F">
        <w:t>ule app</w:t>
      </w:r>
      <w:r>
        <w:t xml:space="preserve"> into the Design Center.</w:t>
      </w:r>
    </w:p>
    <w:p w14:paraId="596EAC6C" w14:textId="18537B21" w:rsidR="00801571" w:rsidRDefault="00315CA5" w:rsidP="003C2458">
      <w:pPr>
        <w:pStyle w:val="P-Regular"/>
        <w:numPr>
          <w:ilvl w:val="0"/>
          <w:numId w:val="42"/>
        </w:numPr>
      </w:pPr>
      <w:ins w:id="489" w:author="Rounak Kulkarni" w:date="2022-04-05T12:53:00Z">
        <w:r>
          <w:t xml:space="preserve">Once done, </w:t>
        </w:r>
      </w:ins>
      <w:commentRangeStart w:id="490"/>
      <w:commentRangeStart w:id="491"/>
      <w:del w:id="492" w:author="Rounak Kulkarni" w:date="2022-04-05T12:53:00Z">
        <w:r w:rsidR="00801571" w:rsidDel="00315CA5">
          <w:delText>S</w:delText>
        </w:r>
      </w:del>
      <w:ins w:id="493" w:author="Rounak Kulkarni" w:date="2022-04-05T12:53:00Z">
        <w:r>
          <w:t>s</w:t>
        </w:r>
      </w:ins>
      <w:r w:rsidR="00801571">
        <w:t>elect the first option</w:t>
      </w:r>
      <w:ins w:id="494" w:author="Yashi Gupta" w:date="2022-03-24T12:31:00Z">
        <w:r w:rsidR="00615B06">
          <w:t>, that is,</w:t>
        </w:r>
      </w:ins>
      <w:r w:rsidR="00801571">
        <w:t xml:space="preserve"> </w:t>
      </w:r>
      <w:r w:rsidR="00801571" w:rsidRPr="003C2458">
        <w:rPr>
          <w:rStyle w:val="P-Bold"/>
        </w:rPr>
        <w:t xml:space="preserve">New API </w:t>
      </w:r>
      <w:commentRangeStart w:id="495"/>
      <w:r w:rsidR="00801571" w:rsidRPr="003C2458">
        <w:rPr>
          <w:rStyle w:val="P-Bold"/>
        </w:rPr>
        <w:t>Spec</w:t>
      </w:r>
      <w:commentRangeEnd w:id="495"/>
      <w:r w:rsidR="00C01289">
        <w:rPr>
          <w:rStyle w:val="CommentReference"/>
          <w:rFonts w:eastAsiaTheme="minorHAnsi"/>
          <w:lang w:val="en-US"/>
        </w:rPr>
        <w:commentReference w:id="495"/>
      </w:r>
      <w:del w:id="496" w:author="Rounak Kulkarni" w:date="2022-04-05T12:53:00Z">
        <w:r w:rsidR="00801571" w:rsidDel="00315CA5">
          <w:delText>.</w:delText>
        </w:r>
        <w:commentRangeEnd w:id="490"/>
        <w:r w:rsidR="009A2549" w:rsidDel="00315CA5">
          <w:rPr>
            <w:rStyle w:val="CommentReference"/>
            <w:rFonts w:eastAsiaTheme="minorHAnsi"/>
            <w:lang w:val="en-US"/>
          </w:rPr>
          <w:commentReference w:id="490"/>
        </w:r>
        <w:commentRangeEnd w:id="491"/>
        <w:r w:rsidR="00981CFC" w:rsidDel="00315CA5">
          <w:rPr>
            <w:rStyle w:val="CommentReference"/>
            <w:rFonts w:eastAsiaTheme="minorHAnsi"/>
            <w:lang w:val="en-US"/>
          </w:rPr>
          <w:commentReference w:id="491"/>
        </w:r>
      </w:del>
      <w:ins w:id="497" w:author="Akshata Sawant" w:date="2022-04-01T14:48:00Z">
        <w:del w:id="498" w:author="Rounak Kulkarni" w:date="2022-04-05T12:53:00Z">
          <w:r w:rsidR="00EC34FF" w:rsidDel="00315CA5">
            <w:delText xml:space="preserve">(see </w:delText>
          </w:r>
          <w:r w:rsidR="00EC34FF" w:rsidRPr="0039000B" w:rsidDel="00315CA5">
            <w:rPr>
              <w:rStyle w:val="P-Italics"/>
            </w:rPr>
            <w:delText>Figure 2.</w:delText>
          </w:r>
        </w:del>
      </w:ins>
      <w:ins w:id="499" w:author="Akshata Sawant" w:date="2022-04-01T14:49:00Z">
        <w:del w:id="500" w:author="Rounak Kulkarni" w:date="2022-04-05T12:53:00Z">
          <w:r w:rsidR="00C01289" w:rsidDel="00315CA5">
            <w:rPr>
              <w:rStyle w:val="P-Italics"/>
            </w:rPr>
            <w:delText>5</w:delText>
          </w:r>
        </w:del>
      </w:ins>
      <w:ins w:id="501" w:author="Akshata Sawant" w:date="2022-04-01T14:48:00Z">
        <w:del w:id="502" w:author="Rounak Kulkarni" w:date="2022-04-05T12:53:00Z">
          <w:r w:rsidR="00EC34FF" w:rsidDel="00315CA5">
            <w:delText>).</w:delText>
          </w:r>
        </w:del>
      </w:ins>
      <w:ins w:id="503" w:author="Rounak Kulkarni" w:date="2022-04-05T12:53:00Z">
        <w:r>
          <w:t xml:space="preserve"> as shown in the following figure:</w:t>
        </w:r>
      </w:ins>
    </w:p>
    <w:p w14:paraId="6C6B66D3" w14:textId="1194B619" w:rsidR="00196243" w:rsidRDefault="00CE0258" w:rsidP="003C2458">
      <w:pPr>
        <w:pStyle w:val="IMG-Caption"/>
      </w:pPr>
      <w:r w:rsidRPr="00CE0258">
        <w:rPr>
          <w:noProof/>
        </w:rPr>
        <w:lastRenderedPageBreak/>
        <w:drawing>
          <wp:inline distT="0" distB="0" distL="0" distR="0" wp14:anchorId="7469A9F3" wp14:editId="47112691">
            <wp:extent cx="5078437" cy="2191975"/>
            <wp:effectExtent l="0" t="0" r="1905" b="571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8"/>
                    <a:stretch>
                      <a:fillRect/>
                    </a:stretch>
                  </pic:blipFill>
                  <pic:spPr>
                    <a:xfrm>
                      <a:off x="0" y="0"/>
                      <a:ext cx="5109843" cy="2205531"/>
                    </a:xfrm>
                    <a:prstGeom prst="rect">
                      <a:avLst/>
                    </a:prstGeom>
                  </pic:spPr>
                </pic:pic>
              </a:graphicData>
            </a:graphic>
          </wp:inline>
        </w:drawing>
      </w:r>
    </w:p>
    <w:p w14:paraId="41EF3DB8" w14:textId="400643E9" w:rsidR="0065614A" w:rsidRDefault="0065614A" w:rsidP="003C2458">
      <w:pPr>
        <w:pStyle w:val="IMG-Caption"/>
      </w:pPr>
      <w:r>
        <w:t>Fig</w:t>
      </w:r>
      <w:r w:rsidR="003835A0">
        <w:t>ure</w:t>
      </w:r>
      <w:r>
        <w:t xml:space="preserve"> 2.5</w:t>
      </w:r>
      <w:r w:rsidR="003835A0">
        <w:t xml:space="preserve"> -</w:t>
      </w:r>
      <w:r>
        <w:t xml:space="preserve"> Create new API Spec</w:t>
      </w:r>
    </w:p>
    <w:p w14:paraId="2BD7188C" w14:textId="20CBA576" w:rsidR="00801571" w:rsidRDefault="00801571">
      <w:pPr>
        <w:pStyle w:val="P-Regular"/>
        <w:numPr>
          <w:ilvl w:val="0"/>
          <w:numId w:val="42"/>
        </w:numPr>
        <w:pPrChange w:id="504" w:author="Akshata Sawant" w:date="2022-03-31T10:34:00Z">
          <w:pPr/>
        </w:pPrChange>
      </w:pPr>
      <w:r>
        <w:t xml:space="preserve">On selecting, you’ll get a dialogue box as shown in the </w:t>
      </w:r>
      <w:ins w:id="505" w:author="Yashi Gupta" w:date="2022-03-24T12:31:00Z">
        <w:r w:rsidR="00615B06" w:rsidRPr="003C2458">
          <w:rPr>
            <w:rStyle w:val="P-Italics"/>
          </w:rPr>
          <w:t xml:space="preserve">Figure </w:t>
        </w:r>
      </w:ins>
      <w:r w:rsidR="004F274F" w:rsidRPr="003C2458">
        <w:rPr>
          <w:rStyle w:val="P-Italics"/>
        </w:rPr>
        <w:t>2.6</w:t>
      </w:r>
      <w:r>
        <w:t xml:space="preserve">, wherein you can enter the </w:t>
      </w:r>
      <w:r w:rsidRPr="003C2458">
        <w:rPr>
          <w:rStyle w:val="P-Bold"/>
        </w:rPr>
        <w:t>API Title</w:t>
      </w:r>
      <w:r>
        <w:t xml:space="preserve"> following the naming convention. </w:t>
      </w:r>
      <w:commentRangeStart w:id="506"/>
      <w:commentRangeStart w:id="507"/>
      <w:r>
        <w:t>In</w:t>
      </w:r>
      <w:ins w:id="508" w:author="Akshata Sawant" w:date="2022-03-31T22:05:00Z">
        <w:r w:rsidR="009F184C">
          <w:t xml:space="preserve"> this</w:t>
        </w:r>
      </w:ins>
      <w:r>
        <w:t xml:space="preserve"> case</w:t>
      </w:r>
      <w:ins w:id="509" w:author="Rounak Kulkarni" w:date="2022-04-05T12:53:00Z">
        <w:r w:rsidR="00CA7133">
          <w:t>,</w:t>
        </w:r>
      </w:ins>
      <w:r>
        <w:t xml:space="preserve"> </w:t>
      </w:r>
      <w:commentRangeEnd w:id="506"/>
      <w:r w:rsidR="00605FFF">
        <w:rPr>
          <w:rStyle w:val="CommentReference"/>
        </w:rPr>
        <w:commentReference w:id="506"/>
      </w:r>
      <w:commentRangeEnd w:id="507"/>
      <w:r w:rsidR="00981CFC">
        <w:rPr>
          <w:rStyle w:val="CommentReference"/>
          <w:rFonts w:eastAsiaTheme="minorHAnsi"/>
          <w:lang w:val="en-US"/>
        </w:rPr>
        <w:commentReference w:id="507"/>
      </w:r>
      <w:r>
        <w:t xml:space="preserve">we’re designing a System API, which is evident from </w:t>
      </w:r>
      <w:r w:rsidR="008E4B59">
        <w:t>title</w:t>
      </w:r>
      <w:ins w:id="510" w:author="Akshata Sawant" w:date="2022-03-31T22:17:00Z">
        <w:r w:rsidR="00CB791B">
          <w:t xml:space="preserve"> </w:t>
        </w:r>
        <w:del w:id="511" w:author="Rounak Kulkarni" w:date="2022-04-05T12:54:00Z">
          <w:r w:rsidR="006E3AF0" w:rsidDel="00CA7133">
            <w:delText>which has</w:delText>
          </w:r>
        </w:del>
      </w:ins>
      <w:ins w:id="512" w:author="Rounak Kulkarni" w:date="2022-04-05T12:54:00Z">
        <w:r w:rsidR="00CA7133">
          <w:t>having</w:t>
        </w:r>
      </w:ins>
      <w:ins w:id="513" w:author="Akshata Sawant" w:date="2022-03-31T22:17:00Z">
        <w:r w:rsidR="006E3AF0">
          <w:t xml:space="preserve"> keyword sys, denoting </w:t>
        </w:r>
      </w:ins>
      <w:ins w:id="514" w:author="Akshata Sawant" w:date="2022-03-31T22:18:00Z">
        <w:r w:rsidR="006E3AF0">
          <w:t>System API</w:t>
        </w:r>
      </w:ins>
      <w:ins w:id="515" w:author="Rounak Kulkarni" w:date="2022-04-05T12:54:00Z">
        <w:r w:rsidR="00CA7133">
          <w:t>.</w:t>
        </w:r>
      </w:ins>
      <w:ins w:id="516" w:author="Akshata Sawant" w:date="2022-03-31T22:18:00Z">
        <w:r w:rsidR="006E3AF0">
          <w:t xml:space="preserve"> </w:t>
        </w:r>
      </w:ins>
      <w:del w:id="517" w:author="Akshata Sawant" w:date="2022-03-31T22:17:00Z">
        <w:r w:rsidR="008E4B59" w:rsidDel="00CB791B">
          <w:delText xml:space="preserve"> </w:delText>
        </w:r>
      </w:del>
      <w:del w:id="518" w:author="Rounak Kulkarni" w:date="2022-04-05T12:54:00Z">
        <w:r w:rsidR="008E4B59" w:rsidDel="00CA7133">
          <w:delText>(</w:delText>
        </w:r>
        <w:r w:rsidR="003835A0" w:rsidDel="00CA7133">
          <w:delText xml:space="preserve">see </w:delText>
        </w:r>
        <w:r w:rsidR="003835A0" w:rsidRPr="003C2458" w:rsidDel="00CA7133">
          <w:rPr>
            <w:rStyle w:val="P-Italics"/>
          </w:rPr>
          <w:delText>Figure 2.6</w:delText>
        </w:r>
        <w:r w:rsidR="003835A0" w:rsidDel="00CA7133">
          <w:delText>)</w:delText>
        </w:r>
        <w:r w:rsidR="008E4B59" w:rsidDel="00CA7133">
          <w:delText>.</w:delText>
        </w:r>
      </w:del>
    </w:p>
    <w:p w14:paraId="4D8BBA26" w14:textId="77777777" w:rsidR="00196243" w:rsidRDefault="00ED77A1" w:rsidP="00BB1D7B">
      <w:pPr>
        <w:pStyle w:val="IMG-Caption"/>
      </w:pPr>
      <w:r w:rsidRPr="00E94C43">
        <w:rPr>
          <w:noProof/>
        </w:rPr>
        <w:drawing>
          <wp:inline distT="0" distB="0" distL="0" distR="0" wp14:anchorId="0F0904AC" wp14:editId="2D6C91FD">
            <wp:extent cx="2649432" cy="2335237"/>
            <wp:effectExtent l="0" t="0" r="5080" b="1905"/>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19"/>
                    <a:stretch>
                      <a:fillRect/>
                    </a:stretch>
                  </pic:blipFill>
                  <pic:spPr>
                    <a:xfrm>
                      <a:off x="0" y="0"/>
                      <a:ext cx="2682937" cy="2364768"/>
                    </a:xfrm>
                    <a:prstGeom prst="rect">
                      <a:avLst/>
                    </a:prstGeom>
                  </pic:spPr>
                </pic:pic>
              </a:graphicData>
            </a:graphic>
          </wp:inline>
        </w:drawing>
      </w:r>
    </w:p>
    <w:p w14:paraId="6D528B79" w14:textId="6BC50C5C" w:rsidR="0065614A" w:rsidRDefault="0065614A" w:rsidP="00BB1D7B">
      <w:pPr>
        <w:pStyle w:val="IMG-Caption"/>
      </w:pPr>
      <w:r>
        <w:t>Fig</w:t>
      </w:r>
      <w:r w:rsidR="007D01CB">
        <w:t>ure</w:t>
      </w:r>
      <w:r>
        <w:t xml:space="preserve"> 2.6</w:t>
      </w:r>
      <w:r w:rsidR="00E3078D">
        <w:t xml:space="preserve"> </w:t>
      </w:r>
      <w:ins w:id="519" w:author="Yashi Gupta" w:date="2022-03-24T12:32:00Z">
        <w:r w:rsidR="00605FFF">
          <w:t>–</w:t>
        </w:r>
      </w:ins>
      <w:r w:rsidR="007D01CB">
        <w:t xml:space="preserve"> </w:t>
      </w:r>
      <w:r w:rsidR="00E3078D">
        <w:t>Create new API Spec Dialog box</w:t>
      </w:r>
    </w:p>
    <w:p w14:paraId="1C9A969A" w14:textId="203EB48B" w:rsidR="00ED77A1" w:rsidRDefault="00ED77A1">
      <w:pPr>
        <w:pStyle w:val="P-Regular"/>
        <w:numPr>
          <w:ilvl w:val="0"/>
          <w:numId w:val="42"/>
        </w:numPr>
        <w:pPrChange w:id="520" w:author="Akshata Sawant" w:date="2022-03-31T10:34:00Z">
          <w:pPr/>
        </w:pPrChange>
      </w:pPr>
      <w:r>
        <w:t>You can select the API Specification language from the dropdown list.</w:t>
      </w:r>
    </w:p>
    <w:p w14:paraId="26A1E667" w14:textId="29978DAF" w:rsidR="00ED77A1" w:rsidRDefault="00ED77A1" w:rsidP="00BB1D7B">
      <w:pPr>
        <w:pStyle w:val="P-Regular"/>
      </w:pPr>
      <w:r>
        <w:t xml:space="preserve">If you’re already familiar </w:t>
      </w:r>
      <w:r w:rsidR="007C18A6">
        <w:t>with the</w:t>
      </w:r>
      <w:r>
        <w:t xml:space="preserve"> syntax of RAML/OAS</w:t>
      </w:r>
      <w:ins w:id="521" w:author="Rounak Kulkarni" w:date="2022-04-05T13:07:00Z">
        <w:r w:rsidR="00C44D67">
          <w:t>,</w:t>
        </w:r>
      </w:ins>
      <w:r>
        <w:t xml:space="preserve"> you can choose the first radio button which will let you design your API on your own, else you can opt for the second option which will </w:t>
      </w:r>
      <w:ins w:id="522" w:author="Akshata Sawant" w:date="2022-04-01T14:49:00Z">
        <w:r w:rsidR="00FA5842">
          <w:t xml:space="preserve">help you </w:t>
        </w:r>
      </w:ins>
      <w:r>
        <w:t xml:space="preserve">navigate </w:t>
      </w:r>
      <w:del w:id="523" w:author="Akshata Sawant" w:date="2022-04-01T14:49:00Z">
        <w:r w:rsidDel="00FA5842">
          <w:delText xml:space="preserve">you </w:delText>
        </w:r>
      </w:del>
      <w:r>
        <w:t>through every step while designing an API.</w:t>
      </w:r>
    </w:p>
    <w:p w14:paraId="3A017EC6" w14:textId="6CE79DE0" w:rsidR="00E94C43" w:rsidRDefault="00077D53">
      <w:pPr>
        <w:pStyle w:val="L-Numbers"/>
        <w:pPrChange w:id="524" w:author="Rounak Kulkarni" w:date="2022-04-05T13:07:00Z">
          <w:pPr>
            <w:pStyle w:val="P-Regular"/>
          </w:pPr>
        </w:pPrChange>
      </w:pPr>
      <w:r>
        <w:t xml:space="preserve">On clicking </w:t>
      </w:r>
      <w:r w:rsidRPr="00BB1D7B">
        <w:rPr>
          <w:rStyle w:val="P-Bold"/>
        </w:rPr>
        <w:t>Create API Spec</w:t>
      </w:r>
      <w:r>
        <w:t xml:space="preserve">, you’ll be taken to </w:t>
      </w:r>
      <w:r w:rsidRPr="00BB1D7B">
        <w:rPr>
          <w:rStyle w:val="P-Italics"/>
        </w:rPr>
        <w:t>API Design Canvas</w:t>
      </w:r>
      <w:r w:rsidR="00685002">
        <w:t xml:space="preserve"> </w:t>
      </w:r>
      <w:ins w:id="525" w:author="Rounak Kulkarni" w:date="2022-04-05T13:07:00Z">
        <w:r w:rsidR="00C44D67">
          <w:t>as seen in the following</w:t>
        </w:r>
        <w:r w:rsidR="00920E81">
          <w:t xml:space="preserve"> figure:</w:t>
        </w:r>
      </w:ins>
      <w:del w:id="526" w:author="Rounak Kulkarni" w:date="2022-04-05T13:07:00Z">
        <w:r w:rsidR="00685002" w:rsidDel="00920E81">
          <w:delText xml:space="preserve">(see </w:delText>
        </w:r>
        <w:r w:rsidR="004F274F" w:rsidRPr="00BB1D7B" w:rsidDel="00920E81">
          <w:rPr>
            <w:rStyle w:val="P-Italics"/>
          </w:rPr>
          <w:delText>F</w:delText>
        </w:r>
        <w:r w:rsidR="0022170B" w:rsidRPr="00BB1D7B" w:rsidDel="00920E81">
          <w:rPr>
            <w:rStyle w:val="P-Italics"/>
          </w:rPr>
          <w:delText>ig</w:delText>
        </w:r>
        <w:r w:rsidR="00685002" w:rsidRPr="00BB1D7B" w:rsidDel="00920E81">
          <w:rPr>
            <w:rStyle w:val="P-Italics"/>
          </w:rPr>
          <w:delText>ure</w:delText>
        </w:r>
        <w:r w:rsidR="004F274F" w:rsidRPr="00BB1D7B" w:rsidDel="00920E81">
          <w:rPr>
            <w:rStyle w:val="P-Italics"/>
          </w:rPr>
          <w:delText xml:space="preserve"> 2.7</w:delText>
        </w:r>
        <w:r w:rsidR="00685002" w:rsidDel="00920E81">
          <w:delText>).</w:delText>
        </w:r>
      </w:del>
    </w:p>
    <w:p w14:paraId="0B8E533A" w14:textId="3AF736DA" w:rsidR="00E94C43" w:rsidRDefault="005B2BCC" w:rsidP="00BB1D7B">
      <w:pPr>
        <w:pStyle w:val="IMG-Caption"/>
      </w:pPr>
      <w:r w:rsidRPr="005B2BCC">
        <w:rPr>
          <w:noProof/>
        </w:rPr>
        <w:lastRenderedPageBreak/>
        <w:drawing>
          <wp:inline distT="0" distB="0" distL="0" distR="0" wp14:anchorId="0E9F184B" wp14:editId="0D95AECB">
            <wp:extent cx="5943600" cy="2988310"/>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0"/>
                    <a:stretch>
                      <a:fillRect/>
                    </a:stretch>
                  </pic:blipFill>
                  <pic:spPr>
                    <a:xfrm>
                      <a:off x="0" y="0"/>
                      <a:ext cx="5943600" cy="2988310"/>
                    </a:xfrm>
                    <a:prstGeom prst="rect">
                      <a:avLst/>
                    </a:prstGeom>
                  </pic:spPr>
                </pic:pic>
              </a:graphicData>
            </a:graphic>
          </wp:inline>
        </w:drawing>
      </w:r>
    </w:p>
    <w:p w14:paraId="4C311AD2" w14:textId="45ECBB33" w:rsidR="004F274F" w:rsidRDefault="004F274F" w:rsidP="00BB1D7B">
      <w:pPr>
        <w:pStyle w:val="IMG-Caption"/>
      </w:pPr>
      <w:r>
        <w:t>Fig</w:t>
      </w:r>
      <w:r w:rsidR="00685002">
        <w:t>ure</w:t>
      </w:r>
      <w:r>
        <w:t xml:space="preserve"> 2.7</w:t>
      </w:r>
      <w:r w:rsidR="00685002">
        <w:t xml:space="preserve"> -</w:t>
      </w:r>
      <w:r>
        <w:t xml:space="preserve"> API Design Canvas</w:t>
      </w:r>
    </w:p>
    <w:p w14:paraId="390029B4" w14:textId="1566A761" w:rsidR="005B48A9" w:rsidRDefault="005B48A9" w:rsidP="00BB1D7B">
      <w:pPr>
        <w:pStyle w:val="P-Regular"/>
      </w:pPr>
      <w:del w:id="527" w:author="Rounak Kulkarni" w:date="2022-04-05T13:41:00Z">
        <w:r w:rsidDel="00F05D40">
          <w:delText xml:space="preserve">It </w:delText>
        </w:r>
      </w:del>
      <w:ins w:id="528" w:author="Rounak Kulkarni" w:date="2022-04-05T13:41:00Z">
        <w:r w:rsidR="00F05D40">
          <w:t>The API Desi</w:t>
        </w:r>
        <w:r w:rsidR="007D4123">
          <w:t xml:space="preserve">gn </w:t>
        </w:r>
        <w:r w:rsidR="00F05D40">
          <w:t xml:space="preserve">Canvas </w:t>
        </w:r>
      </w:ins>
      <w:r>
        <w:t>consists of several components</w:t>
      </w:r>
      <w:ins w:id="529" w:author="Rounak Kulkarni" w:date="2022-03-29T19:08:00Z">
        <w:r w:rsidR="00A17891">
          <w:t>. Let us learn more about these</w:t>
        </w:r>
      </w:ins>
      <w:r w:rsidR="000542A7">
        <w:t>:</w:t>
      </w:r>
    </w:p>
    <w:p w14:paraId="378FC33B" w14:textId="76152854" w:rsidR="005B48A9" w:rsidRDefault="005C2B54">
      <w:pPr>
        <w:pStyle w:val="L-Bullets"/>
        <w:pPrChange w:id="530" w:author="Rounak Kulkarni" w:date="2022-04-05T13:46:00Z">
          <w:pPr>
            <w:pStyle w:val="L-Numbers"/>
            <w:numPr>
              <w:numId w:val="34"/>
            </w:numPr>
          </w:pPr>
        </w:pPrChange>
      </w:pPr>
      <w:r w:rsidRPr="00BB1D7B">
        <w:rPr>
          <w:rStyle w:val="P-Keyword"/>
        </w:rPr>
        <w:t xml:space="preserve">API Name </w:t>
      </w:r>
      <w:ins w:id="531" w:author="Yashi Gupta" w:date="2022-03-24T12:34:00Z">
        <w:r w:rsidR="00605FFF">
          <w:rPr>
            <w:rStyle w:val="P-Keyword"/>
          </w:rPr>
          <w:t>and</w:t>
        </w:r>
      </w:ins>
      <w:r w:rsidRPr="00BB1D7B">
        <w:rPr>
          <w:rStyle w:val="P-Keyword"/>
        </w:rPr>
        <w:t xml:space="preserve"> </w:t>
      </w:r>
      <w:r w:rsidR="009E25E5" w:rsidRPr="00BB1D7B">
        <w:rPr>
          <w:rStyle w:val="P-Keyword"/>
        </w:rPr>
        <w:t>Branch</w:t>
      </w:r>
      <w:r w:rsidR="009E25E5">
        <w:t xml:space="preserve">: </w:t>
      </w:r>
      <w:r w:rsidR="00DC5C59">
        <w:t xml:space="preserve">It is the same title which you’ve entered previously. You can </w:t>
      </w:r>
      <w:r w:rsidR="006F40F4">
        <w:t xml:space="preserve">also click on the down arrow and create </w:t>
      </w:r>
      <w:r w:rsidR="007C18A6">
        <w:t xml:space="preserve">a </w:t>
      </w:r>
      <w:r w:rsidR="008E399E">
        <w:t>different branch</w:t>
      </w:r>
      <w:r w:rsidR="00203AF6">
        <w:t xml:space="preserve"> if you wish to implement a branching strategy for RAML. By </w:t>
      </w:r>
      <w:r w:rsidR="00BF55B8">
        <w:t>default,</w:t>
      </w:r>
      <w:r w:rsidR="00203AF6">
        <w:t xml:space="preserve"> it’s </w:t>
      </w:r>
      <w:r w:rsidR="00EE39F2">
        <w:t xml:space="preserve">the </w:t>
      </w:r>
      <w:r w:rsidR="00203AF6">
        <w:t>master branch.</w:t>
      </w:r>
    </w:p>
    <w:p w14:paraId="4473B03D" w14:textId="50EFB2F4" w:rsidR="005C6E43" w:rsidRDefault="00AE00B7">
      <w:pPr>
        <w:pStyle w:val="L-Bullets"/>
        <w:pPrChange w:id="532" w:author="Rounak Kulkarni" w:date="2022-04-05T13:46:00Z">
          <w:pPr>
            <w:pStyle w:val="L-Numbers"/>
          </w:pPr>
        </w:pPrChange>
      </w:pPr>
      <w:r w:rsidRPr="00BB1D7B">
        <w:rPr>
          <w:rStyle w:val="P-Keyword"/>
        </w:rPr>
        <w:t>Editor</w:t>
      </w:r>
      <w:r w:rsidR="00BF55B8">
        <w:t xml:space="preserve">: It’s the space where you can </w:t>
      </w:r>
      <w:r w:rsidR="007A126B">
        <w:t xml:space="preserve">edit </w:t>
      </w:r>
      <w:r w:rsidR="00773CFD">
        <w:t xml:space="preserve">the </w:t>
      </w:r>
      <w:r w:rsidR="007A126B">
        <w:t xml:space="preserve">root file and </w:t>
      </w:r>
      <w:r w:rsidR="00B04BC0">
        <w:t xml:space="preserve">enter the </w:t>
      </w:r>
      <w:r w:rsidR="00773CFD">
        <w:t xml:space="preserve">elements of </w:t>
      </w:r>
      <w:r w:rsidR="006C1107">
        <w:t>APIs</w:t>
      </w:r>
      <w:r w:rsidR="00773CFD">
        <w:t xml:space="preserve"> like the root, security, methods, endpoints. </w:t>
      </w:r>
      <w:r w:rsidR="00B04BC0">
        <w:t>You can also edit other file</w:t>
      </w:r>
      <w:r w:rsidR="00087D48">
        <w:t xml:space="preserve"> fragments like</w:t>
      </w:r>
      <w:r w:rsidR="00C02087">
        <w:t xml:space="preserve"> </w:t>
      </w:r>
      <w:proofErr w:type="spellStart"/>
      <w:proofErr w:type="gramStart"/>
      <w:r w:rsidR="00B04BC0" w:rsidRPr="00BB1D7B">
        <w:rPr>
          <w:rStyle w:val="P-Code"/>
        </w:rPr>
        <w:t>example</w:t>
      </w:r>
      <w:r w:rsidR="00087D48" w:rsidRPr="00BB1D7B">
        <w:rPr>
          <w:rStyle w:val="P-Code"/>
        </w:rPr>
        <w:t>.</w:t>
      </w:r>
      <w:r w:rsidR="00B04BC0" w:rsidRPr="00BB1D7B">
        <w:rPr>
          <w:rStyle w:val="P-Code"/>
        </w:rPr>
        <w:t>raml</w:t>
      </w:r>
      <w:proofErr w:type="spellEnd"/>
      <w:proofErr w:type="gramEnd"/>
      <w:ins w:id="533" w:author="Rounak Kulkarni" w:date="2022-03-29T19:19:00Z">
        <w:r w:rsidR="00327B39">
          <w:t xml:space="preserve"> and</w:t>
        </w:r>
      </w:ins>
      <w:r w:rsidR="00C02087">
        <w:t xml:space="preserve"> </w:t>
      </w:r>
      <w:proofErr w:type="spellStart"/>
      <w:r w:rsidR="00B04BC0" w:rsidRPr="00BB1D7B">
        <w:rPr>
          <w:rStyle w:val="P-Code"/>
        </w:rPr>
        <w:t>datatype.raml</w:t>
      </w:r>
      <w:proofErr w:type="spellEnd"/>
      <w:r w:rsidR="00087D48">
        <w:t xml:space="preserve"> </w:t>
      </w:r>
      <w:ins w:id="534" w:author="Rounak Kulkarni" w:date="2022-03-29T19:19:00Z">
        <w:r w:rsidR="00327B39">
          <w:t>=</w:t>
        </w:r>
      </w:ins>
      <w:r w:rsidR="00B04BC0">
        <w:t xml:space="preserve"> here</w:t>
      </w:r>
      <w:r w:rsidR="00C02087">
        <w:t>.</w:t>
      </w:r>
    </w:p>
    <w:p w14:paraId="17D5B2E4" w14:textId="3EE90A88" w:rsidR="00C02087" w:rsidRDefault="00C02087">
      <w:pPr>
        <w:pStyle w:val="L-Bullets"/>
        <w:pPrChange w:id="535" w:author="Rounak Kulkarni" w:date="2022-04-05T13:46:00Z">
          <w:pPr>
            <w:pStyle w:val="L-Numbers"/>
          </w:pPr>
        </w:pPrChange>
      </w:pPr>
      <w:r w:rsidRPr="00BB1D7B">
        <w:rPr>
          <w:rStyle w:val="P-Keyword"/>
        </w:rPr>
        <w:t xml:space="preserve">Suggestion </w:t>
      </w:r>
      <w:r w:rsidR="00855188" w:rsidRPr="00BB1D7B">
        <w:rPr>
          <w:rStyle w:val="P-Keyword"/>
        </w:rPr>
        <w:t>palet</w:t>
      </w:r>
      <w:r w:rsidR="009D375B" w:rsidRPr="00BB1D7B">
        <w:rPr>
          <w:rStyle w:val="P-Keyword"/>
        </w:rPr>
        <w:t>t</w:t>
      </w:r>
      <w:r w:rsidR="00855188" w:rsidRPr="00BB1D7B">
        <w:rPr>
          <w:rStyle w:val="P-Keyword"/>
        </w:rPr>
        <w:t>e</w:t>
      </w:r>
      <w:r w:rsidR="00855188">
        <w:t>:</w:t>
      </w:r>
      <w:r>
        <w:t xml:space="preserve"> </w:t>
      </w:r>
      <w:r w:rsidR="00855188">
        <w:t xml:space="preserve">It gives you </w:t>
      </w:r>
      <w:r w:rsidR="00637C18">
        <w:t>suggestion</w:t>
      </w:r>
      <w:r w:rsidR="00BF2850">
        <w:t>s</w:t>
      </w:r>
      <w:r w:rsidR="00637C18">
        <w:t xml:space="preserve"> about various elements </w:t>
      </w:r>
      <w:r w:rsidR="006C1107">
        <w:t>during your API design.</w:t>
      </w:r>
    </w:p>
    <w:p w14:paraId="2153AFDD" w14:textId="3F149CAE" w:rsidR="008234C3" w:rsidRDefault="008234C3">
      <w:pPr>
        <w:pStyle w:val="L-Bullets"/>
        <w:pPrChange w:id="536" w:author="Rounak Kulkarni" w:date="2022-04-05T13:46:00Z">
          <w:pPr>
            <w:pStyle w:val="L-Numbers"/>
          </w:pPr>
        </w:pPrChange>
      </w:pPr>
      <w:r w:rsidRPr="007D4123">
        <w:rPr>
          <w:rStyle w:val="P-Keyword"/>
          <w:rPrChange w:id="537" w:author="Rounak Kulkarni" w:date="2022-04-05T13:42:00Z">
            <w:rPr>
              <w:rStyle w:val="P-Bold"/>
            </w:rPr>
          </w:rPrChange>
        </w:rPr>
        <w:t>Documentation</w:t>
      </w:r>
      <w:r>
        <w:t xml:space="preserve">: You can see all the information related to a particular endpoint in </w:t>
      </w:r>
      <w:del w:id="538" w:author="Rounak Kulkarni" w:date="2022-04-05T13:42:00Z">
        <w:r w:rsidDel="007D4123">
          <w:delText>th</w:delText>
        </w:r>
        <w:r w:rsidR="009D375B" w:rsidDel="007D4123">
          <w:delText>i</w:delText>
        </w:r>
        <w:r w:rsidDel="007D4123">
          <w:delText xml:space="preserve">s </w:delText>
        </w:r>
      </w:del>
      <w:ins w:id="539" w:author="Rounak Kulkarni" w:date="2022-04-05T13:42:00Z">
        <w:r w:rsidR="007D4123">
          <w:t xml:space="preserve">the </w:t>
        </w:r>
        <w:r w:rsidR="007D4123" w:rsidRPr="007D4123">
          <w:rPr>
            <w:rStyle w:val="P-Bold"/>
            <w:rPrChange w:id="540" w:author="Rounak Kulkarni" w:date="2022-04-05T13:42:00Z">
              <w:rPr/>
            </w:rPrChange>
          </w:rPr>
          <w:t>Documentation</w:t>
        </w:r>
        <w:r w:rsidR="007D4123">
          <w:t xml:space="preserve"> </w:t>
        </w:r>
      </w:ins>
      <w:r>
        <w:t xml:space="preserve">section. </w:t>
      </w:r>
      <w:r w:rsidR="00462645">
        <w:t>You can also mock an endpoint from this section.</w:t>
      </w:r>
    </w:p>
    <w:p w14:paraId="00746B5A" w14:textId="41993EBE" w:rsidR="008421AA" w:rsidRDefault="00462645">
      <w:pPr>
        <w:pStyle w:val="L-Bullets"/>
        <w:pPrChange w:id="541" w:author="Rounak Kulkarni" w:date="2022-04-05T13:46:00Z">
          <w:pPr>
            <w:pStyle w:val="L-Numbers"/>
          </w:pPr>
        </w:pPrChange>
      </w:pPr>
      <w:r w:rsidRPr="003A3086">
        <w:rPr>
          <w:rStyle w:val="P-Keyword"/>
          <w:rPrChange w:id="542" w:author="Rounak Kulkarni" w:date="2022-04-05T13:42:00Z">
            <w:rPr>
              <w:rStyle w:val="P-Bold"/>
            </w:rPr>
          </w:rPrChange>
        </w:rPr>
        <w:t>Files</w:t>
      </w:r>
      <w:r w:rsidRPr="00462645">
        <w:t>:</w:t>
      </w:r>
      <w:r>
        <w:t xml:space="preserve"> </w:t>
      </w:r>
      <w:r w:rsidR="00587BB1">
        <w:t>You can access all the newly created or imported files in th</w:t>
      </w:r>
      <w:ins w:id="543" w:author="Rounak Kulkarni" w:date="2022-04-05T13:42:00Z">
        <w:r w:rsidR="003A3086">
          <w:t xml:space="preserve">e </w:t>
        </w:r>
        <w:r w:rsidR="003A3086" w:rsidRPr="003A3086">
          <w:rPr>
            <w:rStyle w:val="P-Bold"/>
            <w:rPrChange w:id="544" w:author="Rounak Kulkarni" w:date="2022-04-05T13:42:00Z">
              <w:rPr/>
            </w:rPrChange>
          </w:rPr>
          <w:t>Files</w:t>
        </w:r>
        <w:r w:rsidR="003A3086">
          <w:t xml:space="preserve"> </w:t>
        </w:r>
      </w:ins>
      <w:del w:id="545" w:author="Rounak Kulkarni" w:date="2022-04-05T13:42:00Z">
        <w:r w:rsidR="00587BB1" w:rsidDel="003A3086">
          <w:delText>is</w:delText>
        </w:r>
      </w:del>
      <w:r w:rsidR="00587BB1">
        <w:t xml:space="preserve"> section. </w:t>
      </w:r>
    </w:p>
    <w:p w14:paraId="6E3D3386" w14:textId="16B12D49" w:rsidR="0096778F" w:rsidRDefault="0096778F">
      <w:pPr>
        <w:pStyle w:val="L-Bullets"/>
        <w:pPrChange w:id="546" w:author="Rounak Kulkarni" w:date="2022-04-05T13:46:00Z">
          <w:pPr>
            <w:pStyle w:val="L-Numbers"/>
          </w:pPr>
        </w:pPrChange>
      </w:pPr>
      <w:r w:rsidRPr="00BB1D7B">
        <w:rPr>
          <w:rStyle w:val="P-Keyword"/>
        </w:rPr>
        <w:t>Dependency</w:t>
      </w:r>
      <w:r w:rsidRPr="0096778F">
        <w:t>:</w:t>
      </w:r>
      <w:r>
        <w:t xml:space="preserve"> </w:t>
      </w:r>
      <w:r w:rsidR="00AA3002">
        <w:t xml:space="preserve">In this section, you </w:t>
      </w:r>
      <w:r>
        <w:t xml:space="preserve">can import </w:t>
      </w:r>
      <w:r w:rsidR="001C5F93">
        <w:t>pre</w:t>
      </w:r>
      <w:ins w:id="547" w:author="Rounak Kulkarni" w:date="2022-03-29T19:19:00Z">
        <w:r w:rsidR="00327B39">
          <w:t>-</w:t>
        </w:r>
      </w:ins>
      <w:r w:rsidR="001C5F93">
        <w:t>existing</w:t>
      </w:r>
      <w:r>
        <w:t xml:space="preserve"> API</w:t>
      </w:r>
      <w:r w:rsidR="00AA3002">
        <w:t>s or fragments from the Exchange</w:t>
      </w:r>
      <w:r w:rsidR="00AE70E0">
        <w:t>. The imported dependency will be eventually visible in the Files section.</w:t>
      </w:r>
    </w:p>
    <w:p w14:paraId="11192B0A" w14:textId="30027B70" w:rsidR="00AE70E0" w:rsidRDefault="00AE70E0">
      <w:pPr>
        <w:pStyle w:val="L-Bullets"/>
        <w:pPrChange w:id="548" w:author="Rounak Kulkarni" w:date="2022-04-05T13:46:00Z">
          <w:pPr>
            <w:pStyle w:val="L-Numbers"/>
          </w:pPr>
        </w:pPrChange>
      </w:pPr>
      <w:r w:rsidRPr="00BB1D7B">
        <w:rPr>
          <w:rStyle w:val="P-Keyword"/>
        </w:rPr>
        <w:t>Create Files/Folders</w:t>
      </w:r>
      <w:r w:rsidRPr="00AE70E0">
        <w:t>:</w:t>
      </w:r>
      <w:r>
        <w:t xml:space="preserve"> You can create a new file or a folder </w:t>
      </w:r>
      <w:r w:rsidR="001A3DB1">
        <w:t>to reorganize your API in smaller reusable f</w:t>
      </w:r>
      <w:r w:rsidR="00111A8C">
        <w:t>ragments.</w:t>
      </w:r>
    </w:p>
    <w:p w14:paraId="2AD166B6" w14:textId="1D7BA7BC" w:rsidR="005C6E43" w:rsidRDefault="00447E97">
      <w:pPr>
        <w:pStyle w:val="L-Bullets"/>
        <w:pPrChange w:id="549" w:author="Rounak Kulkarni" w:date="2022-04-05T13:46:00Z">
          <w:pPr>
            <w:pStyle w:val="L-Numbers"/>
          </w:pPr>
        </w:pPrChange>
      </w:pPr>
      <w:r w:rsidRPr="003A3086">
        <w:rPr>
          <w:rStyle w:val="P-Keyword"/>
          <w:rPrChange w:id="550" w:author="Rounak Kulkarni" w:date="2022-04-05T13:42:00Z">
            <w:rPr>
              <w:rStyle w:val="P-Bold"/>
            </w:rPr>
          </w:rPrChange>
        </w:rPr>
        <w:t>Publish</w:t>
      </w:r>
      <w:r w:rsidRPr="00447E97">
        <w:t>:</w:t>
      </w:r>
      <w:r>
        <w:t xml:space="preserve"> Once your API is designed and validated</w:t>
      </w:r>
      <w:ins w:id="551" w:author="Rounak Kulkarni" w:date="2022-04-05T13:43:00Z">
        <w:r w:rsidR="003A3086">
          <w:t>,</w:t>
        </w:r>
      </w:ins>
      <w:r>
        <w:t xml:space="preserve"> you can publish it to the Exchange</w:t>
      </w:r>
      <w:ins w:id="552" w:author="Rounak Kulkarni" w:date="2022-04-05T13:43:00Z">
        <w:r w:rsidR="003A3086">
          <w:t xml:space="preserve"> using the </w:t>
        </w:r>
        <w:r w:rsidR="003A3086" w:rsidRPr="003A3086">
          <w:rPr>
            <w:rStyle w:val="P-Bold"/>
            <w:rPrChange w:id="553" w:author="Rounak Kulkarni" w:date="2022-04-05T13:43:00Z">
              <w:rPr/>
            </w:rPrChange>
          </w:rPr>
          <w:t>Publish</w:t>
        </w:r>
        <w:r w:rsidR="003A3086">
          <w:t xml:space="preserve"> button</w:t>
        </w:r>
      </w:ins>
      <w:r>
        <w:t>.</w:t>
      </w:r>
    </w:p>
    <w:p w14:paraId="3AE1724D" w14:textId="5749BEAB" w:rsidR="005E721B" w:rsidRDefault="005E721B">
      <w:pPr>
        <w:pStyle w:val="L-Bullets"/>
        <w:pPrChange w:id="554" w:author="Rounak Kulkarni" w:date="2022-04-05T13:46:00Z">
          <w:pPr>
            <w:pStyle w:val="L-Numbers"/>
          </w:pPr>
        </w:pPrChange>
      </w:pPr>
      <w:r w:rsidRPr="00BB1D7B">
        <w:rPr>
          <w:rStyle w:val="P-Keyword"/>
        </w:rPr>
        <w:lastRenderedPageBreak/>
        <w:t>Settings</w:t>
      </w:r>
      <w:r>
        <w:t xml:space="preserve">: You can change your Import pre-existing APIs, you can also import APIs/fragments from Exchange, download your API as a zip file and share with external collaborators or rename/duplicate/delete the API (see </w:t>
      </w:r>
      <w:r w:rsidRPr="00BB1D7B">
        <w:rPr>
          <w:rStyle w:val="P-Italics"/>
        </w:rPr>
        <w:t>Figure 2.8</w:t>
      </w:r>
      <w:r>
        <w:t>).</w:t>
      </w:r>
    </w:p>
    <w:p w14:paraId="3CC2B0F0" w14:textId="033C2EA2" w:rsidR="005C6E43" w:rsidRDefault="00233DAE" w:rsidP="00BB1D7B">
      <w:pPr>
        <w:pStyle w:val="IMG-Caption"/>
      </w:pPr>
      <w:r w:rsidRPr="00233DAE">
        <w:rPr>
          <w:noProof/>
        </w:rPr>
        <w:drawing>
          <wp:inline distT="0" distB="0" distL="0" distR="0" wp14:anchorId="547ACBBA" wp14:editId="1219C99F">
            <wp:extent cx="3521451" cy="1813773"/>
            <wp:effectExtent l="0" t="0" r="0"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stretch>
                      <a:fillRect/>
                    </a:stretch>
                  </pic:blipFill>
                  <pic:spPr>
                    <a:xfrm>
                      <a:off x="0" y="0"/>
                      <a:ext cx="3564517" cy="1835955"/>
                    </a:xfrm>
                    <a:prstGeom prst="rect">
                      <a:avLst/>
                    </a:prstGeom>
                  </pic:spPr>
                </pic:pic>
              </a:graphicData>
            </a:graphic>
          </wp:inline>
        </w:drawing>
      </w:r>
    </w:p>
    <w:p w14:paraId="6B3F0836" w14:textId="598D660B" w:rsidR="0081008A" w:rsidRDefault="0081008A" w:rsidP="00BB1D7B">
      <w:pPr>
        <w:pStyle w:val="IMG-Caption"/>
      </w:pPr>
      <w:r>
        <w:t xml:space="preserve">Figure 2.8 </w:t>
      </w:r>
      <w:ins w:id="555" w:author="Yashi Gupta" w:date="2022-03-24T12:34:00Z">
        <w:r w:rsidR="00605FFF">
          <w:t>–</w:t>
        </w:r>
      </w:ins>
      <w:r>
        <w:t xml:space="preserve"> API Design Center settings</w:t>
      </w:r>
    </w:p>
    <w:p w14:paraId="14B43CC4" w14:textId="53759A63" w:rsidR="00605FFF" w:rsidRDefault="00605FFF" w:rsidP="00A1376D">
      <w:pPr>
        <w:rPr>
          <w:ins w:id="556" w:author="Yashi Gupta" w:date="2022-03-24T12:35:00Z"/>
        </w:rPr>
      </w:pPr>
      <w:ins w:id="557" w:author="Yashi Gupta" w:date="2022-03-24T12:35:00Z">
        <w:r>
          <w:t>…</w:t>
        </w:r>
      </w:ins>
    </w:p>
    <w:p w14:paraId="73303333" w14:textId="7BF36CF9" w:rsidR="00A1376D" w:rsidRDefault="00A1376D">
      <w:pPr>
        <w:pStyle w:val="P-Regular"/>
        <w:pPrChange w:id="558" w:author="Rounak Kulkarni" w:date="2022-04-05T13:46:00Z">
          <w:pPr/>
        </w:pPrChange>
      </w:pPr>
      <w:r>
        <w:t xml:space="preserve">Now let’s head on to </w:t>
      </w:r>
      <w:r w:rsidR="000C0828">
        <w:t xml:space="preserve">our </w:t>
      </w:r>
      <w:r w:rsidR="000C0828" w:rsidRPr="00192DD8">
        <w:rPr>
          <w:rStyle w:val="P-Bold"/>
          <w:rPrChange w:id="559" w:author="Rounak Kulkarni" w:date="2022-04-05T13:43:00Z">
            <w:rPr/>
          </w:rPrChange>
        </w:rPr>
        <w:t>Editor</w:t>
      </w:r>
      <w:r w:rsidR="000C0828">
        <w:t xml:space="preserve"> </w:t>
      </w:r>
      <w:r>
        <w:t>and start editing ou</w:t>
      </w:r>
      <w:ins w:id="560" w:author="Rounak Kulkarni" w:date="2022-04-05T13:43:00Z">
        <w:r w:rsidR="00192DD8">
          <w:t>r</w:t>
        </w:r>
      </w:ins>
      <w:del w:id="561" w:author="Rounak Kulkarni" w:date="2022-04-05T13:43:00Z">
        <w:r w:rsidDel="00192DD8">
          <w:delText>t</w:delText>
        </w:r>
      </w:del>
      <w:r>
        <w:t xml:space="preserve"> API specification</w:t>
      </w:r>
      <w:ins w:id="562" w:author="Yashi Gupta" w:date="2022-03-24T12:34:00Z">
        <w:r w:rsidR="00605FFF">
          <w:t>:</w:t>
        </w:r>
      </w:ins>
      <w:r>
        <w:t xml:space="preserve"> </w:t>
      </w:r>
    </w:p>
    <w:p w14:paraId="12064263" w14:textId="38C3AB75" w:rsidR="00A1376D" w:rsidRDefault="001207A9" w:rsidP="00280F7D">
      <w:pPr>
        <w:pStyle w:val="P-Regular"/>
      </w:pPr>
      <w:commentRangeStart w:id="563"/>
      <w:commentRangeStart w:id="564"/>
      <w:r>
        <w:t>I</w:t>
      </w:r>
      <w:r w:rsidR="00A1376D">
        <w:t>n</w:t>
      </w:r>
      <w:commentRangeEnd w:id="563"/>
      <w:r w:rsidR="00605FFF">
        <w:rPr>
          <w:rStyle w:val="CommentReference"/>
        </w:rPr>
        <w:commentReference w:id="563"/>
      </w:r>
      <w:commentRangeEnd w:id="564"/>
      <w:r w:rsidR="00475B01">
        <w:rPr>
          <w:rStyle w:val="CommentReference"/>
          <w:rFonts w:eastAsiaTheme="minorHAnsi"/>
          <w:lang w:val="en-US"/>
        </w:rPr>
        <w:commentReference w:id="564"/>
      </w:r>
      <w:r w:rsidR="00A1376D">
        <w:t xml:space="preserve"> the root section</w:t>
      </w:r>
      <w:ins w:id="565" w:author="Rounak Kulkarni" w:date="2022-04-05T13:44:00Z">
        <w:r w:rsidR="00EC6F6F">
          <w:t>,</w:t>
        </w:r>
      </w:ins>
      <w:r>
        <w:t xml:space="preserve"> </w:t>
      </w:r>
      <w:ins w:id="566" w:author="Rounak Kulkarni" w:date="2022-04-05T13:44:00Z">
        <w:r w:rsidR="00EC6F6F">
          <w:t xml:space="preserve">as </w:t>
        </w:r>
      </w:ins>
      <w:del w:id="567" w:author="Rounak Kulkarni" w:date="2022-04-05T13:44:00Z">
        <w:r w:rsidDel="00EC6F6F">
          <w:delText>(</w:delText>
        </w:r>
      </w:del>
      <w:r>
        <w:t>see</w:t>
      </w:r>
      <w:ins w:id="568" w:author="Rounak Kulkarni" w:date="2022-04-05T13:44:00Z">
        <w:r w:rsidR="00EC6F6F">
          <w:t>n in</w:t>
        </w:r>
      </w:ins>
      <w:r>
        <w:t xml:space="preserve"> </w:t>
      </w:r>
      <w:r w:rsidRPr="00280F7D">
        <w:rPr>
          <w:rStyle w:val="P-Italics"/>
        </w:rPr>
        <w:t>Figure 2.9</w:t>
      </w:r>
      <w:r>
        <w:t>)</w:t>
      </w:r>
      <w:r w:rsidR="00A1376D">
        <w:t>, along with title you can add description, version</w:t>
      </w:r>
      <w:ins w:id="569" w:author="Rounak Kulkarni" w:date="2022-04-05T13:44:00Z">
        <w:r w:rsidR="00192DD8">
          <w:t xml:space="preserve">, and </w:t>
        </w:r>
        <w:r w:rsidR="00EC6F6F">
          <w:t>other details.</w:t>
        </w:r>
      </w:ins>
      <w:del w:id="570" w:author="Rounak Kulkarni" w:date="2022-04-05T13:44:00Z">
        <w:r w:rsidR="00A1376D" w:rsidDel="00192DD8">
          <w:delText xml:space="preserve"> etc</w:delText>
        </w:r>
      </w:del>
      <w:r w:rsidR="00A1376D">
        <w:t>.</w:t>
      </w:r>
    </w:p>
    <w:p w14:paraId="1CCD5415" w14:textId="2AEF35E4" w:rsidR="002C6386" w:rsidRDefault="002C6386">
      <w:pPr>
        <w:pStyle w:val="L-Numbers"/>
        <w:numPr>
          <w:ilvl w:val="0"/>
          <w:numId w:val="45"/>
        </w:numPr>
        <w:pPrChange w:id="571" w:author="Rounak Kulkarni" w:date="2022-04-05T13:47:00Z">
          <w:pPr>
            <w:pStyle w:val="P-Regular"/>
          </w:pPr>
        </w:pPrChange>
      </w:pPr>
      <w:r>
        <w:t>To begin with</w:t>
      </w:r>
      <w:ins w:id="572" w:author="Rounak Kulkarni" w:date="2022-03-30T10:11:00Z">
        <w:r w:rsidR="00D45894">
          <w:t>,</w:t>
        </w:r>
      </w:ins>
      <w:r>
        <w:t xml:space="preserve"> we’ll start with a basic </w:t>
      </w:r>
      <w:r w:rsidRPr="00280F7D">
        <w:rPr>
          <w:rStyle w:val="P-Code"/>
        </w:rPr>
        <w:t>songs</w:t>
      </w:r>
      <w:r>
        <w:t xml:space="preserve"> endpoint and </w:t>
      </w:r>
      <w:r w:rsidR="00D81E2F">
        <w:t xml:space="preserve">use </w:t>
      </w:r>
      <w:commentRangeStart w:id="573"/>
      <w:commentRangeStart w:id="574"/>
      <w:r w:rsidR="00D81E2F" w:rsidRPr="00280F7D">
        <w:rPr>
          <w:rStyle w:val="P-Code"/>
        </w:rPr>
        <w:t>GET</w:t>
      </w:r>
      <w:r w:rsidR="00D81E2F">
        <w:t xml:space="preserve"> Method</w:t>
      </w:r>
      <w:commentRangeEnd w:id="573"/>
      <w:r w:rsidR="00D76770">
        <w:rPr>
          <w:rStyle w:val="CommentReference"/>
        </w:rPr>
        <w:commentReference w:id="573"/>
      </w:r>
      <w:commentRangeEnd w:id="574"/>
      <w:r w:rsidR="00BC6E54">
        <w:rPr>
          <w:rStyle w:val="CommentReference"/>
          <w:rFonts w:eastAsiaTheme="minorHAnsi"/>
          <w:lang w:val="en-US"/>
        </w:rPr>
        <w:commentReference w:id="574"/>
      </w:r>
      <w:r w:rsidR="0061752E">
        <w:t xml:space="preserve">. </w:t>
      </w:r>
      <w:r w:rsidR="009B4067">
        <w:t>You can also refer songs as a resource</w:t>
      </w:r>
      <w:r w:rsidR="00F85479">
        <w:t xml:space="preserve"> or an endpoint</w:t>
      </w:r>
      <w:ins w:id="575" w:author="Yashi Gupta" w:date="2022-03-24T12:37:00Z">
        <w:r w:rsidR="00D76770">
          <w:t>:</w:t>
        </w:r>
      </w:ins>
    </w:p>
    <w:p w14:paraId="34ECBCCE" w14:textId="0321AE3C" w:rsidR="00054B2C" w:rsidRDefault="00054B2C" w:rsidP="00280F7D">
      <w:pPr>
        <w:pStyle w:val="IMG-Caption"/>
      </w:pPr>
      <w:r w:rsidRPr="00054B2C">
        <w:rPr>
          <w:noProof/>
        </w:rPr>
        <w:drawing>
          <wp:inline distT="0" distB="0" distL="0" distR="0" wp14:anchorId="713854B0" wp14:editId="3744ED9C">
            <wp:extent cx="5039360" cy="2294093"/>
            <wp:effectExtent l="0" t="0" r="2540" b="50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stretch>
                      <a:fillRect/>
                    </a:stretch>
                  </pic:blipFill>
                  <pic:spPr>
                    <a:xfrm>
                      <a:off x="0" y="0"/>
                      <a:ext cx="5095918" cy="2319840"/>
                    </a:xfrm>
                    <a:prstGeom prst="rect">
                      <a:avLst/>
                    </a:prstGeom>
                  </pic:spPr>
                </pic:pic>
              </a:graphicData>
            </a:graphic>
          </wp:inline>
        </w:drawing>
      </w:r>
    </w:p>
    <w:p w14:paraId="6F9C3901" w14:textId="6478BE18" w:rsidR="00886183" w:rsidRDefault="00886183" w:rsidP="00280F7D">
      <w:pPr>
        <w:pStyle w:val="IMG-Caption"/>
      </w:pPr>
      <w:r>
        <w:t xml:space="preserve">Figure 2.9 – </w:t>
      </w:r>
      <w:r w:rsidR="001207A9">
        <w:t>Adding</w:t>
      </w:r>
      <w:ins w:id="576" w:author="Yashi Gupta" w:date="2022-03-24T12:37:00Z">
        <w:r w:rsidR="00D76770">
          <w:t xml:space="preserve"> </w:t>
        </w:r>
      </w:ins>
      <w:r w:rsidR="001207A9">
        <w:t>/songs endpoint in API Spec</w:t>
      </w:r>
      <w:r>
        <w:t xml:space="preserve"> </w:t>
      </w:r>
    </w:p>
    <w:p w14:paraId="3E25D836" w14:textId="13888725" w:rsidR="00054B2C" w:rsidRDefault="00054B2C" w:rsidP="00280F7D">
      <w:pPr>
        <w:pStyle w:val="P-Regular"/>
      </w:pPr>
      <w:r>
        <w:t>At every stage, you can see the recommendations in the suggestion palette</w:t>
      </w:r>
      <w:r w:rsidR="00805243">
        <w:t xml:space="preserve"> which helps you to design API quickly. Make sure you’re taking care of indentation while designing your API.</w:t>
      </w:r>
    </w:p>
    <w:p w14:paraId="77B55920" w14:textId="78DBCF17" w:rsidR="00E635C2" w:rsidRDefault="001207A9" w:rsidP="00280F7D">
      <w:pPr>
        <w:pStyle w:val="P-Regular"/>
      </w:pPr>
      <w:r>
        <w:t>W</w:t>
      </w:r>
      <w:r w:rsidR="00CF61D6">
        <w:t xml:space="preserve">e have described </w:t>
      </w:r>
      <w:r w:rsidR="00831BED">
        <w:t xml:space="preserve">the </w:t>
      </w:r>
      <w:commentRangeStart w:id="577"/>
      <w:commentRangeStart w:id="578"/>
      <w:r w:rsidR="00CF61D6" w:rsidRPr="00B86016">
        <w:rPr>
          <w:rStyle w:val="P-Code"/>
        </w:rPr>
        <w:t>/songs</w:t>
      </w:r>
      <w:r w:rsidR="00CF61D6">
        <w:t xml:space="preserve"> </w:t>
      </w:r>
      <w:commentRangeEnd w:id="577"/>
      <w:r w:rsidR="00D76770">
        <w:rPr>
          <w:rStyle w:val="CommentReference"/>
          <w:rFonts w:eastAsiaTheme="minorHAnsi"/>
          <w:lang w:val="en-US"/>
        </w:rPr>
        <w:commentReference w:id="577"/>
      </w:r>
      <w:commentRangeEnd w:id="578"/>
      <w:r w:rsidR="00B86016">
        <w:rPr>
          <w:rStyle w:val="CommentReference"/>
          <w:rFonts w:eastAsiaTheme="minorHAnsi"/>
          <w:lang w:val="en-US"/>
        </w:rPr>
        <w:commentReference w:id="578"/>
      </w:r>
      <w:r w:rsidR="00CF61D6">
        <w:t xml:space="preserve">endpoint and added </w:t>
      </w:r>
      <w:r w:rsidR="00980507">
        <w:t xml:space="preserve">the </w:t>
      </w:r>
      <w:r w:rsidR="00CF61D6">
        <w:t>GET method</w:t>
      </w:r>
      <w:r>
        <w:t xml:space="preserve"> (see </w:t>
      </w:r>
      <w:r w:rsidRPr="00280F7D">
        <w:rPr>
          <w:rStyle w:val="P-Italics"/>
        </w:rPr>
        <w:t>Figure 2.10</w:t>
      </w:r>
      <w:r>
        <w:t>)</w:t>
      </w:r>
      <w:r w:rsidR="00CF61D6">
        <w:t xml:space="preserve">. We have specified the response code and body with an expected </w:t>
      </w:r>
      <w:r w:rsidR="00657E34">
        <w:t>response as an example.</w:t>
      </w:r>
    </w:p>
    <w:p w14:paraId="7185279F" w14:textId="137A27DE" w:rsidR="002D031F" w:rsidRDefault="002D031F" w:rsidP="00280F7D">
      <w:pPr>
        <w:pStyle w:val="IMG-Caption"/>
      </w:pPr>
      <w:r w:rsidRPr="002D031F">
        <w:rPr>
          <w:noProof/>
        </w:rPr>
        <w:lastRenderedPageBreak/>
        <w:drawing>
          <wp:inline distT="0" distB="0" distL="0" distR="0" wp14:anchorId="5A194C1E" wp14:editId="50D2FB9C">
            <wp:extent cx="5706533" cy="2758158"/>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stretch>
                      <a:fillRect/>
                    </a:stretch>
                  </pic:blipFill>
                  <pic:spPr>
                    <a:xfrm>
                      <a:off x="0" y="0"/>
                      <a:ext cx="5715437" cy="2762462"/>
                    </a:xfrm>
                    <a:prstGeom prst="rect">
                      <a:avLst/>
                    </a:prstGeom>
                  </pic:spPr>
                </pic:pic>
              </a:graphicData>
            </a:graphic>
          </wp:inline>
        </w:drawing>
      </w:r>
    </w:p>
    <w:p w14:paraId="04D39791" w14:textId="07651450" w:rsidR="007136B6" w:rsidRDefault="007136B6" w:rsidP="00280F7D">
      <w:pPr>
        <w:pStyle w:val="IMG-Caption"/>
      </w:pPr>
      <w:r>
        <w:t xml:space="preserve">Figure 2.10 </w:t>
      </w:r>
      <w:r w:rsidR="00C533B8">
        <w:t>–</w:t>
      </w:r>
      <w:r w:rsidR="00396C06">
        <w:t xml:space="preserve"> Simulate GET</w:t>
      </w:r>
      <w:r w:rsidR="00C533B8">
        <w:t xml:space="preserve"> endpoint</w:t>
      </w:r>
      <w:r w:rsidR="00396C06">
        <w:t xml:space="preserve"> using Try it</w:t>
      </w:r>
    </w:p>
    <w:p w14:paraId="62210BC3" w14:textId="254DD9D6" w:rsidR="002D031F" w:rsidRDefault="002D031F">
      <w:pPr>
        <w:pStyle w:val="L-Numbers"/>
        <w:pPrChange w:id="579" w:author="Rounak Kulkarni" w:date="2022-04-05T13:47:00Z">
          <w:pPr/>
        </w:pPrChange>
      </w:pPr>
      <w:r>
        <w:t>Similar</w:t>
      </w:r>
      <w:r w:rsidR="008F2EBB">
        <w:t xml:space="preserve">ly, you can try out designing a basic endpoint and later click on the </w:t>
      </w:r>
      <w:r w:rsidR="008F2EBB" w:rsidRPr="00280F7D">
        <w:rPr>
          <w:rStyle w:val="P-Bold"/>
        </w:rPr>
        <w:t>Try it</w:t>
      </w:r>
      <w:r w:rsidR="008F2EBB">
        <w:t xml:space="preserve"> option</w:t>
      </w:r>
      <w:r w:rsidR="00C02049">
        <w:t xml:space="preserve"> </w:t>
      </w:r>
      <w:r w:rsidR="00396C06">
        <w:t xml:space="preserve">(see </w:t>
      </w:r>
      <w:r w:rsidR="00396C06" w:rsidRPr="00280F7D">
        <w:rPr>
          <w:rStyle w:val="P-Italics"/>
        </w:rPr>
        <w:t>Figure 2.10</w:t>
      </w:r>
      <w:r w:rsidR="00396C06">
        <w:t>)</w:t>
      </w:r>
      <w:r w:rsidR="001479DF">
        <w:t xml:space="preserve"> on the top right </w:t>
      </w:r>
      <w:r w:rsidR="00B722C3">
        <w:t>of your documentation section</w:t>
      </w:r>
      <w:r w:rsidR="008F2EBB">
        <w:t xml:space="preserve"> to validate the response, if it meets your requirements.</w:t>
      </w:r>
    </w:p>
    <w:p w14:paraId="56DEA0E7" w14:textId="77777777" w:rsidR="00D76770" w:rsidRDefault="00BA43FF" w:rsidP="00280F7D">
      <w:pPr>
        <w:pStyle w:val="P-CalloutHeading"/>
        <w:rPr>
          <w:ins w:id="580" w:author="Yashi Gupta" w:date="2022-03-24T12:38:00Z"/>
        </w:rPr>
      </w:pPr>
      <w:r w:rsidRPr="001A2795">
        <w:t>Note</w:t>
      </w:r>
    </w:p>
    <w:p w14:paraId="1CC2722A" w14:textId="07218753" w:rsidR="00F514ED" w:rsidRDefault="00BA43FF" w:rsidP="00280F7D">
      <w:pPr>
        <w:pStyle w:val="P-Callout"/>
      </w:pPr>
      <w:r>
        <w:t>Here we’re just simulating the response based on the prototype</w:t>
      </w:r>
      <w:r w:rsidR="0006595D">
        <w:t xml:space="preserve"> we design</w:t>
      </w:r>
      <w:r>
        <w:t xml:space="preserve">. We will never receive </w:t>
      </w:r>
      <w:r w:rsidR="00C778CD">
        <w:t xml:space="preserve">an </w:t>
      </w:r>
      <w:r>
        <w:t xml:space="preserve">actual response from the backend </w:t>
      </w:r>
      <w:r w:rsidR="00E73C5E">
        <w:t>systems,</w:t>
      </w:r>
      <w:r>
        <w:t xml:space="preserve"> </w:t>
      </w:r>
      <w:r w:rsidR="006C684E">
        <w:t>nor</w:t>
      </w:r>
      <w:r>
        <w:t xml:space="preserve"> </w:t>
      </w:r>
      <w:r w:rsidR="00F514ED">
        <w:t>the security validations will be performed at</w:t>
      </w:r>
      <w:r w:rsidR="003F7B2D">
        <w:t xml:space="preserve"> the</w:t>
      </w:r>
      <w:r w:rsidR="00F514ED">
        <w:t xml:space="preserve"> API Design level.</w:t>
      </w:r>
    </w:p>
    <w:p w14:paraId="56DEAFED" w14:textId="0A06FDE2" w:rsidR="001A2795" w:rsidRDefault="001A2795">
      <w:pPr>
        <w:pStyle w:val="L-Numbers"/>
        <w:pPrChange w:id="581" w:author="Rounak Kulkarni" w:date="2022-04-05T13:47:00Z">
          <w:pPr/>
        </w:pPrChange>
      </w:pPr>
      <w:r>
        <w:t>Similarly, we</w:t>
      </w:r>
      <w:r w:rsidR="00B722C3">
        <w:t>’ll add one more endpoint</w:t>
      </w:r>
      <w:r>
        <w:t xml:space="preserve"> </w:t>
      </w:r>
      <w:r w:rsidR="000E7B32">
        <w:t>to</w:t>
      </w:r>
      <w:r>
        <w:t xml:space="preserve"> post a new song based on the artist’s </w:t>
      </w:r>
      <w:r w:rsidR="00DA5CBE">
        <w:t>code</w:t>
      </w:r>
      <w:r>
        <w:t xml:space="preserve"> as URI Parameter.</w:t>
      </w:r>
    </w:p>
    <w:p w14:paraId="7FA2F2EA" w14:textId="3C6C3D65" w:rsidR="001941F0" w:rsidRDefault="00D76770" w:rsidP="00A1376D">
      <w:commentRangeStart w:id="582"/>
      <w:commentRangeStart w:id="583"/>
      <w:r>
        <w:t>…</w:t>
      </w:r>
      <w:commentRangeEnd w:id="582"/>
      <w:r>
        <w:rPr>
          <w:rStyle w:val="CommentReference"/>
        </w:rPr>
        <w:commentReference w:id="582"/>
      </w:r>
      <w:commentRangeEnd w:id="583"/>
      <w:r w:rsidR="00C37F79">
        <w:rPr>
          <w:rStyle w:val="CommentReference"/>
        </w:rPr>
        <w:commentReference w:id="583"/>
      </w:r>
    </w:p>
    <w:p w14:paraId="7D2FDAEA" w14:textId="6045EF12" w:rsidR="001A4CA9" w:rsidRDefault="001A2795" w:rsidP="001941F0">
      <w:pPr>
        <w:rPr>
          <w:ins w:id="584" w:author="Akshata Sawant" w:date="2022-03-31T17:13:00Z"/>
        </w:rPr>
      </w:pPr>
      <w:r>
        <w:t xml:space="preserve">Here, it’s important to understand the difference between </w:t>
      </w:r>
      <w:r w:rsidRPr="00B86016">
        <w:rPr>
          <w:rStyle w:val="P-Bold"/>
          <w:rPrChange w:id="585" w:author="Akshata Sawant" w:date="2022-03-31T22:13:00Z">
            <w:rPr/>
          </w:rPrChange>
        </w:rPr>
        <w:t xml:space="preserve">URI </w:t>
      </w:r>
      <w:ins w:id="586" w:author="Yashi Gupta" w:date="2022-03-24T12:38:00Z">
        <w:r w:rsidR="00D76770" w:rsidRPr="00B86016">
          <w:rPr>
            <w:rStyle w:val="P-Bold"/>
            <w:rPrChange w:id="587" w:author="Akshata Sawant" w:date="2022-03-31T22:13:00Z">
              <w:rPr/>
            </w:rPrChange>
          </w:rPr>
          <w:t>and</w:t>
        </w:r>
      </w:ins>
      <w:r w:rsidRPr="00B86016">
        <w:rPr>
          <w:rStyle w:val="P-Bold"/>
          <w:rPrChange w:id="588" w:author="Akshata Sawant" w:date="2022-03-31T22:13:00Z">
            <w:rPr/>
          </w:rPrChange>
        </w:rPr>
        <w:t xml:space="preserve"> Query </w:t>
      </w:r>
      <w:ins w:id="589" w:author="Rounak Kulkarni" w:date="2022-04-05T13:48:00Z">
        <w:r w:rsidR="003614DF">
          <w:rPr>
            <w:rStyle w:val="P-Bold"/>
          </w:rPr>
          <w:t>p</w:t>
        </w:r>
      </w:ins>
      <w:del w:id="590" w:author="Rounak Kulkarni" w:date="2022-04-05T13:48:00Z">
        <w:r w:rsidRPr="00B86016" w:rsidDel="003614DF">
          <w:rPr>
            <w:rStyle w:val="P-Bold"/>
            <w:rPrChange w:id="591" w:author="Akshata Sawant" w:date="2022-03-31T22:13:00Z">
              <w:rPr/>
            </w:rPrChange>
          </w:rPr>
          <w:delText>P</w:delText>
        </w:r>
      </w:del>
      <w:r w:rsidRPr="00B86016">
        <w:rPr>
          <w:rStyle w:val="P-Bold"/>
          <w:rPrChange w:id="592" w:author="Akshata Sawant" w:date="2022-03-31T22:13:00Z">
            <w:rPr/>
          </w:rPrChange>
        </w:rPr>
        <w:t>arameter</w:t>
      </w:r>
      <w:r>
        <w:t xml:space="preserve">, as it’s often misunderstood and it’s equally important from interview and MCD </w:t>
      </w:r>
      <w:ins w:id="593" w:author="Akshata Sawant" w:date="2022-03-31T22:13:00Z">
        <w:r w:rsidR="00B86016">
          <w:t>c</w:t>
        </w:r>
      </w:ins>
      <w:ins w:id="594" w:author="Akshata Sawant" w:date="2022-03-31T22:14:00Z">
        <w:r w:rsidR="00B86016">
          <w:t xml:space="preserve">ertification </w:t>
        </w:r>
      </w:ins>
      <w:r>
        <w:t>point of view.</w:t>
      </w:r>
      <w:ins w:id="595" w:author="Rounak Kulkarni" w:date="2022-03-30T10:37:00Z">
        <w:r w:rsidR="00AB5DF7">
          <w:t xml:space="preserve"> </w:t>
        </w:r>
      </w:ins>
      <w:ins w:id="596" w:author="Rounak Kulkarni" w:date="2022-04-05T13:48:00Z">
        <w:r w:rsidR="003614DF">
          <w:t>Let us explore URI and Query parameters in detail.</w:t>
        </w:r>
      </w:ins>
    </w:p>
    <w:p w14:paraId="3CBE0D14" w14:textId="77777777" w:rsidR="001941F0" w:rsidRDefault="001941F0">
      <w:pPr>
        <w:pPrChange w:id="597" w:author="Akshata Sawant" w:date="2022-03-31T17:13:00Z">
          <w:pPr>
            <w:pStyle w:val="P-Regular"/>
          </w:pPr>
        </w:pPrChange>
      </w:pPr>
    </w:p>
    <w:p w14:paraId="6E3CA85B" w14:textId="3EFE449D" w:rsidR="00D76770" w:rsidRDefault="001A4CA9" w:rsidP="00280F7D">
      <w:pPr>
        <w:pStyle w:val="H3-Subheading"/>
        <w:rPr>
          <w:ins w:id="598" w:author="Yashi Gupta" w:date="2022-03-24T12:38:00Z"/>
        </w:rPr>
      </w:pPr>
      <w:r w:rsidRPr="00077592">
        <w:t xml:space="preserve">URI </w:t>
      </w:r>
      <w:ins w:id="599" w:author="Yashi Gupta" w:date="2022-03-24T13:12:00Z">
        <w:r w:rsidR="000801BD">
          <w:t>p</w:t>
        </w:r>
      </w:ins>
      <w:r w:rsidRPr="00077592">
        <w:t>arameter</w:t>
      </w:r>
    </w:p>
    <w:p w14:paraId="78C95511" w14:textId="3509037D" w:rsidR="0051713D" w:rsidDel="009164CA" w:rsidRDefault="00077592" w:rsidP="00280F7D">
      <w:pPr>
        <w:pStyle w:val="P-Regular"/>
        <w:rPr>
          <w:del w:id="600" w:author="Rounak Kulkarni" w:date="2022-04-05T13:49:00Z"/>
        </w:rPr>
      </w:pPr>
      <w:r w:rsidRPr="00280F7D">
        <w:rPr>
          <w:rStyle w:val="P-Keyword"/>
        </w:rPr>
        <w:t>U</w:t>
      </w:r>
      <w:r w:rsidR="00750AAD" w:rsidRPr="00280F7D">
        <w:rPr>
          <w:rStyle w:val="P-Keyword"/>
        </w:rPr>
        <w:t>niform resource identifier</w:t>
      </w:r>
      <w:r w:rsidR="00750AAD">
        <w:t xml:space="preserve"> </w:t>
      </w:r>
      <w:ins w:id="601" w:author="Yashi Gupta" w:date="2022-03-24T12:40:00Z">
        <w:r w:rsidR="00D76770">
          <w:t>(</w:t>
        </w:r>
      </w:ins>
      <w:r w:rsidR="00750AAD">
        <w:t>URI</w:t>
      </w:r>
      <w:ins w:id="602" w:author="Yashi Gupta" w:date="2022-03-24T12:40:00Z">
        <w:r w:rsidR="00D76770">
          <w:t xml:space="preserve">), as the </w:t>
        </w:r>
      </w:ins>
      <w:ins w:id="603" w:author="Yashi Gupta" w:date="2022-03-24T12:41:00Z">
        <w:r w:rsidR="00D76770">
          <w:t xml:space="preserve">name suggests, is </w:t>
        </w:r>
      </w:ins>
      <w:r w:rsidR="00750AAD">
        <w:t>responsible</w:t>
      </w:r>
      <w:r w:rsidR="00B1634D">
        <w:t xml:space="preserve"> for </w:t>
      </w:r>
      <w:r w:rsidR="006771B1">
        <w:t>identifying a resource uniquely.</w:t>
      </w:r>
      <w:ins w:id="604" w:author="Yashi Gupta" w:date="2022-03-24T12:41:00Z">
        <w:r w:rsidR="00D76770">
          <w:t xml:space="preserve"> For e</w:t>
        </w:r>
      </w:ins>
      <w:r w:rsidR="0051713D">
        <w:t>xample</w:t>
      </w:r>
      <w:ins w:id="605" w:author="Rounak Kulkarni" w:date="2022-04-05T13:49:00Z">
        <w:r w:rsidR="009164CA">
          <w:t>,</w:t>
        </w:r>
      </w:ins>
      <w:del w:id="606" w:author="Rounak Kulkarni" w:date="2022-04-05T13:49:00Z">
        <w:r w:rsidR="0051713D" w:rsidDel="009164CA">
          <w:delText>:</w:delText>
        </w:r>
      </w:del>
      <w:ins w:id="607" w:author="Rounak Kulkarni" w:date="2022-04-05T13:49:00Z">
        <w:r w:rsidR="009164CA">
          <w:t xml:space="preserve"> we can use it to</w:t>
        </w:r>
      </w:ins>
      <w:ins w:id="608" w:author="Akshata Sawant" w:date="2022-04-08T15:33:00Z">
        <w:r w:rsidR="0088474A">
          <w:t xml:space="preserve"> </w:t>
        </w:r>
      </w:ins>
    </w:p>
    <w:p w14:paraId="570264AB" w14:textId="18959CB7" w:rsidR="00AD1FD0" w:rsidRDefault="00AD1FD0" w:rsidP="00280F7D">
      <w:pPr>
        <w:pStyle w:val="P-Regular"/>
        <w:rPr>
          <w:ins w:id="609" w:author="Akshata Sawant" w:date="2022-03-31T21:51:00Z"/>
        </w:rPr>
      </w:pPr>
      <w:del w:id="610" w:author="Rounak Kulkarni" w:date="2022-04-05T13:49:00Z">
        <w:r w:rsidDel="009164CA">
          <w:delText>Get</w:delText>
        </w:r>
      </w:del>
      <w:ins w:id="611" w:author="Rounak Kulkarni" w:date="2022-04-05T13:49:00Z">
        <w:r w:rsidR="009164CA">
          <w:t>search</w:t>
        </w:r>
      </w:ins>
      <w:r>
        <w:t xml:space="preserve"> song</w:t>
      </w:r>
      <w:r w:rsidR="00DF1666">
        <w:t>s</w:t>
      </w:r>
      <w:r>
        <w:t xml:space="preserve"> based on </w:t>
      </w:r>
      <w:ins w:id="612" w:author="Rounak Kulkarni" w:date="2022-04-05T13:49:00Z">
        <w:r w:rsidR="009164CA">
          <w:t xml:space="preserve">the </w:t>
        </w:r>
      </w:ins>
      <w:r>
        <w:t xml:space="preserve">song </w:t>
      </w:r>
      <w:ins w:id="613" w:author="Rounak Kulkarni" w:date="2022-04-05T13:49:00Z">
        <w:r w:rsidR="009164CA">
          <w:t>i</w:t>
        </w:r>
      </w:ins>
      <w:del w:id="614" w:author="Rounak Kulkarni" w:date="2022-04-05T13:49:00Z">
        <w:r w:rsidR="00DF1666" w:rsidDel="009164CA">
          <w:delText>I</w:delText>
        </w:r>
      </w:del>
      <w:r w:rsidR="00C519C6">
        <w:t>d:</w:t>
      </w:r>
      <w:r w:rsidR="00A632F6">
        <w:t xml:space="preserve"> </w:t>
      </w:r>
      <w:r w:rsidRPr="00280F7D">
        <w:rPr>
          <w:rStyle w:val="P-Code"/>
        </w:rPr>
        <w:t>/song</w:t>
      </w:r>
      <w:r w:rsidR="00A632F6" w:rsidRPr="00280F7D">
        <w:rPr>
          <w:rStyle w:val="P-Code"/>
        </w:rPr>
        <w:t>/{</w:t>
      </w:r>
      <w:proofErr w:type="spellStart"/>
      <w:r w:rsidR="00A632F6" w:rsidRPr="00280F7D">
        <w:rPr>
          <w:rStyle w:val="P-Code"/>
        </w:rPr>
        <w:t>songId</w:t>
      </w:r>
      <w:proofErr w:type="spellEnd"/>
      <w:r w:rsidR="00A632F6" w:rsidRPr="00280F7D">
        <w:rPr>
          <w:rStyle w:val="P-Code"/>
        </w:rPr>
        <w:t>}</w:t>
      </w:r>
      <w:r w:rsidR="00DF1666">
        <w:t xml:space="preserve"> </w:t>
      </w:r>
      <w:del w:id="615" w:author="Akshata Sawant" w:date="2022-04-01T14:50:00Z">
        <w:r w:rsidR="00DF1666" w:rsidDel="00FF2981">
          <w:delText xml:space="preserve">(see </w:delText>
        </w:r>
        <w:r w:rsidR="00DF1666" w:rsidRPr="00280F7D" w:rsidDel="00FF2981">
          <w:rPr>
            <w:rStyle w:val="P-Italics"/>
          </w:rPr>
          <w:delText>Figure 2.11</w:delText>
        </w:r>
        <w:r w:rsidR="00DF1666" w:rsidDel="00FF2981">
          <w:delText>)</w:delText>
        </w:r>
      </w:del>
    </w:p>
    <w:p w14:paraId="7ACC850A" w14:textId="77777777" w:rsidR="00CB46FA" w:rsidRPr="00CB46FA" w:rsidRDefault="00CB46FA" w:rsidP="00CB46FA">
      <w:pPr>
        <w:shd w:val="clear" w:color="auto" w:fill="FFFFFE"/>
        <w:spacing w:after="0" w:line="270" w:lineRule="atLeast"/>
        <w:rPr>
          <w:ins w:id="616" w:author="Akshata Sawant" w:date="2022-03-31T21:51:00Z"/>
          <w:rStyle w:val="P-Code"/>
          <w:rPrChange w:id="617" w:author="Akshata Sawant" w:date="2022-03-31T21:51:00Z">
            <w:rPr>
              <w:ins w:id="618" w:author="Akshata Sawant" w:date="2022-03-31T21:51:00Z"/>
              <w:rFonts w:ascii="Menlo" w:eastAsia="Times New Roman" w:hAnsi="Menlo" w:cs="Menlo"/>
              <w:color w:val="000000"/>
              <w:sz w:val="18"/>
              <w:szCs w:val="18"/>
              <w:lang w:val="en-GB" w:eastAsia="en-GB"/>
            </w:rPr>
          </w:rPrChange>
        </w:rPr>
      </w:pPr>
      <w:ins w:id="619" w:author="Akshata Sawant" w:date="2022-03-31T21:51:00Z">
        <w:r w:rsidRPr="00CB46FA">
          <w:rPr>
            <w:rStyle w:val="P-Code"/>
            <w:rPrChange w:id="620" w:author="Akshata Sawant" w:date="2022-03-31T21:51:00Z">
              <w:rPr>
                <w:rFonts w:ascii="Menlo" w:eastAsia="Times New Roman" w:hAnsi="Menlo" w:cs="Menlo"/>
                <w:color w:val="BF4C01"/>
                <w:sz w:val="18"/>
                <w:szCs w:val="18"/>
                <w:lang w:val="en-GB" w:eastAsia="en-GB"/>
              </w:rPr>
            </w:rPrChange>
          </w:rPr>
          <w:t>/</w:t>
        </w:r>
        <w:proofErr w:type="gramStart"/>
        <w:r w:rsidRPr="00CB46FA">
          <w:rPr>
            <w:rStyle w:val="P-Code"/>
            <w:rPrChange w:id="621" w:author="Akshata Sawant" w:date="2022-03-31T21:51:00Z">
              <w:rPr>
                <w:rFonts w:ascii="Menlo" w:eastAsia="Times New Roman" w:hAnsi="Menlo" w:cs="Menlo"/>
                <w:color w:val="BF4C01"/>
                <w:sz w:val="18"/>
                <w:szCs w:val="18"/>
                <w:lang w:val="en-GB" w:eastAsia="en-GB"/>
              </w:rPr>
            </w:rPrChange>
          </w:rPr>
          <w:t>songs</w:t>
        </w:r>
        <w:proofErr w:type="gramEnd"/>
        <w:r w:rsidRPr="00CB46FA">
          <w:rPr>
            <w:rStyle w:val="P-Code"/>
            <w:rPrChange w:id="622" w:author="Akshata Sawant" w:date="2022-03-31T21:51:00Z">
              <w:rPr>
                <w:rFonts w:ascii="Menlo" w:eastAsia="Times New Roman" w:hAnsi="Menlo" w:cs="Menlo"/>
                <w:color w:val="BF4C01"/>
                <w:sz w:val="18"/>
                <w:szCs w:val="18"/>
                <w:lang w:val="en-GB" w:eastAsia="en-GB"/>
              </w:rPr>
            </w:rPrChange>
          </w:rPr>
          <w:t>:</w:t>
        </w:r>
      </w:ins>
    </w:p>
    <w:p w14:paraId="1318DCAD" w14:textId="77777777" w:rsidR="00CB46FA" w:rsidRPr="00CB46FA" w:rsidRDefault="00CB46FA" w:rsidP="00CB46FA">
      <w:pPr>
        <w:shd w:val="clear" w:color="auto" w:fill="FFFFFE"/>
        <w:spacing w:after="0" w:line="270" w:lineRule="atLeast"/>
        <w:rPr>
          <w:ins w:id="623" w:author="Akshata Sawant" w:date="2022-03-31T21:51:00Z"/>
          <w:rStyle w:val="P-Code"/>
          <w:rPrChange w:id="624" w:author="Akshata Sawant" w:date="2022-03-31T21:51:00Z">
            <w:rPr>
              <w:ins w:id="625" w:author="Akshata Sawant" w:date="2022-03-31T21:51:00Z"/>
              <w:rFonts w:ascii="Menlo" w:eastAsia="Times New Roman" w:hAnsi="Menlo" w:cs="Menlo"/>
              <w:color w:val="000000"/>
              <w:sz w:val="18"/>
              <w:szCs w:val="18"/>
              <w:lang w:val="en-GB" w:eastAsia="en-GB"/>
            </w:rPr>
          </w:rPrChange>
        </w:rPr>
      </w:pPr>
      <w:ins w:id="626" w:author="Akshata Sawant" w:date="2022-03-31T21:51:00Z">
        <w:r w:rsidRPr="00CB46FA">
          <w:rPr>
            <w:rStyle w:val="P-Code"/>
            <w:rPrChange w:id="627"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628" w:author="Akshata Sawant" w:date="2022-03-31T21:51:00Z">
              <w:rPr>
                <w:rFonts w:ascii="Menlo" w:eastAsia="Times New Roman" w:hAnsi="Menlo" w:cs="Menlo"/>
                <w:color w:val="BF4C01"/>
                <w:sz w:val="18"/>
                <w:szCs w:val="18"/>
                <w:lang w:val="en-GB" w:eastAsia="en-GB"/>
              </w:rPr>
            </w:rPrChange>
          </w:rPr>
          <w:t>/{</w:t>
        </w:r>
        <w:proofErr w:type="spellStart"/>
        <w:r w:rsidRPr="00CB46FA">
          <w:rPr>
            <w:rStyle w:val="P-Code"/>
            <w:rPrChange w:id="629" w:author="Akshata Sawant" w:date="2022-03-31T21:51:00Z">
              <w:rPr>
                <w:rFonts w:ascii="Menlo" w:eastAsia="Times New Roman" w:hAnsi="Menlo" w:cs="Menlo"/>
                <w:color w:val="BF4C01"/>
                <w:sz w:val="18"/>
                <w:szCs w:val="18"/>
                <w:lang w:val="en-GB" w:eastAsia="en-GB"/>
              </w:rPr>
            </w:rPrChange>
          </w:rPr>
          <w:t>songId</w:t>
        </w:r>
        <w:proofErr w:type="spellEnd"/>
        <w:r w:rsidRPr="00CB46FA">
          <w:rPr>
            <w:rStyle w:val="P-Code"/>
            <w:rPrChange w:id="630" w:author="Akshata Sawant" w:date="2022-03-31T21:51:00Z">
              <w:rPr>
                <w:rFonts w:ascii="Menlo" w:eastAsia="Times New Roman" w:hAnsi="Menlo" w:cs="Menlo"/>
                <w:color w:val="BF4C01"/>
                <w:sz w:val="18"/>
                <w:szCs w:val="18"/>
                <w:lang w:val="en-GB" w:eastAsia="en-GB"/>
              </w:rPr>
            </w:rPrChange>
          </w:rPr>
          <w:t>}:</w:t>
        </w:r>
      </w:ins>
    </w:p>
    <w:p w14:paraId="3BD69F0E" w14:textId="77777777" w:rsidR="00CB46FA" w:rsidRPr="00CB46FA" w:rsidRDefault="00CB46FA" w:rsidP="00CB46FA">
      <w:pPr>
        <w:shd w:val="clear" w:color="auto" w:fill="FFFFFE"/>
        <w:spacing w:after="0" w:line="270" w:lineRule="atLeast"/>
        <w:rPr>
          <w:ins w:id="631" w:author="Akshata Sawant" w:date="2022-03-31T21:51:00Z"/>
          <w:rStyle w:val="P-Code"/>
          <w:rPrChange w:id="632" w:author="Akshata Sawant" w:date="2022-03-31T21:51:00Z">
            <w:rPr>
              <w:ins w:id="633" w:author="Akshata Sawant" w:date="2022-03-31T21:51:00Z"/>
              <w:rFonts w:ascii="Menlo" w:eastAsia="Times New Roman" w:hAnsi="Menlo" w:cs="Menlo"/>
              <w:color w:val="000000"/>
              <w:sz w:val="18"/>
              <w:szCs w:val="18"/>
              <w:lang w:val="en-GB" w:eastAsia="en-GB"/>
            </w:rPr>
          </w:rPrChange>
        </w:rPr>
      </w:pPr>
      <w:ins w:id="634" w:author="Akshata Sawant" w:date="2022-03-31T21:51:00Z">
        <w:r w:rsidRPr="00CB46FA">
          <w:rPr>
            <w:rStyle w:val="P-Code"/>
            <w:rPrChange w:id="635" w:author="Akshata Sawant" w:date="2022-03-31T21:51:00Z">
              <w:rPr>
                <w:rFonts w:ascii="Menlo" w:eastAsia="Times New Roman" w:hAnsi="Menlo" w:cs="Menlo"/>
                <w:color w:val="000000"/>
                <w:sz w:val="18"/>
                <w:szCs w:val="18"/>
                <w:lang w:val="en-GB" w:eastAsia="en-GB"/>
              </w:rPr>
            </w:rPrChange>
          </w:rPr>
          <w:lastRenderedPageBreak/>
          <w:t xml:space="preserve">    </w:t>
        </w:r>
        <w:r w:rsidRPr="00CB46FA">
          <w:rPr>
            <w:rStyle w:val="P-Code"/>
            <w:rPrChange w:id="636" w:author="Akshata Sawant" w:date="2022-03-31T21:51:00Z">
              <w:rPr>
                <w:rFonts w:ascii="Menlo" w:eastAsia="Times New Roman" w:hAnsi="Menlo" w:cs="Menlo"/>
                <w:color w:val="6C7E00"/>
                <w:sz w:val="18"/>
                <w:szCs w:val="18"/>
                <w:lang w:val="en-GB" w:eastAsia="en-GB"/>
              </w:rPr>
            </w:rPrChange>
          </w:rPr>
          <w:t>get:</w:t>
        </w:r>
      </w:ins>
    </w:p>
    <w:p w14:paraId="33A0BD7E" w14:textId="77777777" w:rsidR="00CB46FA" w:rsidRPr="00CB46FA" w:rsidRDefault="00CB46FA" w:rsidP="00CB46FA">
      <w:pPr>
        <w:shd w:val="clear" w:color="auto" w:fill="FFFFFE"/>
        <w:spacing w:after="0" w:line="270" w:lineRule="atLeast"/>
        <w:rPr>
          <w:ins w:id="637" w:author="Akshata Sawant" w:date="2022-03-31T21:51:00Z"/>
          <w:rStyle w:val="P-Code"/>
          <w:rPrChange w:id="638" w:author="Akshata Sawant" w:date="2022-03-31T21:51:00Z">
            <w:rPr>
              <w:ins w:id="639" w:author="Akshata Sawant" w:date="2022-03-31T21:51:00Z"/>
              <w:rFonts w:ascii="Menlo" w:eastAsia="Times New Roman" w:hAnsi="Menlo" w:cs="Menlo"/>
              <w:color w:val="000000"/>
              <w:sz w:val="18"/>
              <w:szCs w:val="18"/>
              <w:lang w:val="en-GB" w:eastAsia="en-GB"/>
            </w:rPr>
          </w:rPrChange>
        </w:rPr>
      </w:pPr>
      <w:ins w:id="640" w:author="Akshata Sawant" w:date="2022-03-31T21:51:00Z">
        <w:r w:rsidRPr="00CB46FA">
          <w:rPr>
            <w:rStyle w:val="P-Code"/>
            <w:rPrChange w:id="641"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642" w:author="Akshata Sawant" w:date="2022-03-31T21:51:00Z">
              <w:rPr>
                <w:rFonts w:ascii="Menlo" w:eastAsia="Times New Roman" w:hAnsi="Menlo" w:cs="Menlo"/>
                <w:color w:val="917202"/>
                <w:sz w:val="18"/>
                <w:szCs w:val="18"/>
                <w:lang w:val="en-GB" w:eastAsia="en-GB"/>
              </w:rPr>
            </w:rPrChange>
          </w:rPr>
          <w:t xml:space="preserve">description: </w:t>
        </w:r>
        <w:r w:rsidRPr="00CB46FA">
          <w:rPr>
            <w:rStyle w:val="P-Code"/>
            <w:rPrChange w:id="643" w:author="Akshata Sawant" w:date="2022-03-31T21:51:00Z">
              <w:rPr>
                <w:rFonts w:ascii="Menlo" w:eastAsia="Times New Roman" w:hAnsi="Menlo" w:cs="Menlo"/>
                <w:color w:val="5D5F6E"/>
                <w:sz w:val="18"/>
                <w:szCs w:val="18"/>
                <w:lang w:val="en-GB" w:eastAsia="en-GB"/>
              </w:rPr>
            </w:rPrChange>
          </w:rPr>
          <w:t>To get all the songs based in the music-box</w:t>
        </w:r>
      </w:ins>
    </w:p>
    <w:p w14:paraId="389269B5" w14:textId="77777777" w:rsidR="00CB46FA" w:rsidRPr="00CB46FA" w:rsidRDefault="00CB46FA" w:rsidP="00CB46FA">
      <w:pPr>
        <w:shd w:val="clear" w:color="auto" w:fill="FFFFFE"/>
        <w:spacing w:after="0" w:line="270" w:lineRule="atLeast"/>
        <w:rPr>
          <w:ins w:id="644" w:author="Akshata Sawant" w:date="2022-03-31T21:51:00Z"/>
          <w:rStyle w:val="P-Code"/>
          <w:rPrChange w:id="645" w:author="Akshata Sawant" w:date="2022-03-31T21:51:00Z">
            <w:rPr>
              <w:ins w:id="646" w:author="Akshata Sawant" w:date="2022-03-31T21:51:00Z"/>
              <w:rFonts w:ascii="Menlo" w:eastAsia="Times New Roman" w:hAnsi="Menlo" w:cs="Menlo"/>
              <w:color w:val="000000"/>
              <w:sz w:val="18"/>
              <w:szCs w:val="18"/>
              <w:lang w:val="en-GB" w:eastAsia="en-GB"/>
            </w:rPr>
          </w:rPrChange>
        </w:rPr>
      </w:pPr>
      <w:ins w:id="647" w:author="Akshata Sawant" w:date="2022-03-31T21:51:00Z">
        <w:r w:rsidRPr="00CB46FA">
          <w:rPr>
            <w:rStyle w:val="P-Code"/>
            <w:rPrChange w:id="648" w:author="Akshata Sawant" w:date="2022-03-31T21:51:00Z">
              <w:rPr>
                <w:rFonts w:ascii="Menlo" w:eastAsia="Times New Roman" w:hAnsi="Menlo" w:cs="Menlo"/>
                <w:color w:val="000000"/>
                <w:sz w:val="18"/>
                <w:szCs w:val="18"/>
                <w:lang w:val="en-GB" w:eastAsia="en-GB"/>
              </w:rPr>
            </w:rPrChange>
          </w:rPr>
          <w:t xml:space="preserve">      </w:t>
        </w:r>
        <w:proofErr w:type="spellStart"/>
        <w:r w:rsidRPr="00CB46FA">
          <w:rPr>
            <w:rStyle w:val="P-Code"/>
            <w:rPrChange w:id="649" w:author="Akshata Sawant" w:date="2022-03-31T21:51:00Z">
              <w:rPr>
                <w:rFonts w:ascii="Menlo" w:eastAsia="Times New Roman" w:hAnsi="Menlo" w:cs="Menlo"/>
                <w:color w:val="917202"/>
                <w:sz w:val="18"/>
                <w:szCs w:val="18"/>
                <w:lang w:val="en-GB" w:eastAsia="en-GB"/>
              </w:rPr>
            </w:rPrChange>
          </w:rPr>
          <w:t>displayName</w:t>
        </w:r>
        <w:proofErr w:type="spellEnd"/>
        <w:r w:rsidRPr="00CB46FA">
          <w:rPr>
            <w:rStyle w:val="P-Code"/>
            <w:rPrChange w:id="650" w:author="Akshata Sawant" w:date="2022-03-31T21:51:00Z">
              <w:rPr>
                <w:rFonts w:ascii="Menlo" w:eastAsia="Times New Roman" w:hAnsi="Menlo" w:cs="Menlo"/>
                <w:color w:val="917202"/>
                <w:sz w:val="18"/>
                <w:szCs w:val="18"/>
                <w:lang w:val="en-GB" w:eastAsia="en-GB"/>
              </w:rPr>
            </w:rPrChange>
          </w:rPr>
          <w:t xml:space="preserve">: </w:t>
        </w:r>
        <w:r w:rsidRPr="00CB46FA">
          <w:rPr>
            <w:rStyle w:val="P-Code"/>
            <w:rPrChange w:id="651" w:author="Akshata Sawant" w:date="2022-03-31T21:51:00Z">
              <w:rPr>
                <w:rFonts w:ascii="Menlo" w:eastAsia="Times New Roman" w:hAnsi="Menlo" w:cs="Menlo"/>
                <w:color w:val="5D5F6E"/>
                <w:sz w:val="18"/>
                <w:szCs w:val="18"/>
                <w:lang w:val="en-GB" w:eastAsia="en-GB"/>
              </w:rPr>
            </w:rPrChange>
          </w:rPr>
          <w:t xml:space="preserve">Get all songs </w:t>
        </w:r>
        <w:proofErr w:type="spellStart"/>
        <w:r w:rsidRPr="00CB46FA">
          <w:rPr>
            <w:rStyle w:val="P-Code"/>
            <w:rPrChange w:id="652" w:author="Akshata Sawant" w:date="2022-03-31T21:51:00Z">
              <w:rPr>
                <w:rFonts w:ascii="Menlo" w:eastAsia="Times New Roman" w:hAnsi="Menlo" w:cs="Menlo"/>
                <w:color w:val="5D5F6E"/>
                <w:sz w:val="18"/>
                <w:szCs w:val="18"/>
                <w:lang w:val="en-GB" w:eastAsia="en-GB"/>
              </w:rPr>
            </w:rPrChange>
          </w:rPr>
          <w:t>getSongsExample</w:t>
        </w:r>
        <w:proofErr w:type="spellEnd"/>
      </w:ins>
    </w:p>
    <w:p w14:paraId="63EE23E9" w14:textId="77777777" w:rsidR="00CB46FA" w:rsidRPr="00CB46FA" w:rsidRDefault="00CB46FA" w:rsidP="00CB46FA">
      <w:pPr>
        <w:shd w:val="clear" w:color="auto" w:fill="FFFFFE"/>
        <w:spacing w:after="0" w:line="270" w:lineRule="atLeast"/>
        <w:rPr>
          <w:ins w:id="653" w:author="Akshata Sawant" w:date="2022-03-31T21:51:00Z"/>
          <w:rStyle w:val="P-Code"/>
          <w:rPrChange w:id="654" w:author="Akshata Sawant" w:date="2022-03-31T21:51:00Z">
            <w:rPr>
              <w:ins w:id="655" w:author="Akshata Sawant" w:date="2022-03-31T21:51:00Z"/>
              <w:rFonts w:ascii="Menlo" w:eastAsia="Times New Roman" w:hAnsi="Menlo" w:cs="Menlo"/>
              <w:color w:val="000000"/>
              <w:sz w:val="18"/>
              <w:szCs w:val="18"/>
              <w:lang w:val="en-GB" w:eastAsia="en-GB"/>
            </w:rPr>
          </w:rPrChange>
        </w:rPr>
      </w:pPr>
      <w:ins w:id="656" w:author="Akshata Sawant" w:date="2022-03-31T21:51:00Z">
        <w:r w:rsidRPr="00CB46FA">
          <w:rPr>
            <w:rStyle w:val="P-Code"/>
            <w:rPrChange w:id="657"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658" w:author="Akshata Sawant" w:date="2022-03-31T21:51:00Z">
              <w:rPr>
                <w:rFonts w:ascii="Menlo" w:eastAsia="Times New Roman" w:hAnsi="Menlo" w:cs="Menlo"/>
                <w:color w:val="917202"/>
                <w:sz w:val="18"/>
                <w:szCs w:val="18"/>
                <w:lang w:val="en-GB" w:eastAsia="en-GB"/>
              </w:rPr>
            </w:rPrChange>
          </w:rPr>
          <w:t>responses:</w:t>
        </w:r>
      </w:ins>
    </w:p>
    <w:p w14:paraId="41E495B5" w14:textId="77777777" w:rsidR="00CB46FA" w:rsidRPr="00CB46FA" w:rsidRDefault="00CB46FA" w:rsidP="00CB46FA">
      <w:pPr>
        <w:shd w:val="clear" w:color="auto" w:fill="FFFFFE"/>
        <w:spacing w:after="0" w:line="270" w:lineRule="atLeast"/>
        <w:rPr>
          <w:ins w:id="659" w:author="Akshata Sawant" w:date="2022-03-31T21:51:00Z"/>
          <w:rStyle w:val="P-Code"/>
          <w:rPrChange w:id="660" w:author="Akshata Sawant" w:date="2022-03-31T21:51:00Z">
            <w:rPr>
              <w:ins w:id="661" w:author="Akshata Sawant" w:date="2022-03-31T21:51:00Z"/>
              <w:rFonts w:ascii="Menlo" w:eastAsia="Times New Roman" w:hAnsi="Menlo" w:cs="Menlo"/>
              <w:color w:val="000000"/>
              <w:sz w:val="18"/>
              <w:szCs w:val="18"/>
              <w:lang w:val="en-GB" w:eastAsia="en-GB"/>
            </w:rPr>
          </w:rPrChange>
        </w:rPr>
      </w:pPr>
      <w:ins w:id="662" w:author="Akshata Sawant" w:date="2022-03-31T21:51:00Z">
        <w:r w:rsidRPr="00CB46FA">
          <w:rPr>
            <w:rStyle w:val="P-Code"/>
            <w:rPrChange w:id="663"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664" w:author="Akshata Sawant" w:date="2022-03-31T21:51:00Z">
              <w:rPr>
                <w:rFonts w:ascii="Menlo" w:eastAsia="Times New Roman" w:hAnsi="Menlo" w:cs="Menlo"/>
                <w:color w:val="917202"/>
                <w:sz w:val="18"/>
                <w:szCs w:val="18"/>
                <w:lang w:val="en-GB" w:eastAsia="en-GB"/>
              </w:rPr>
            </w:rPrChange>
          </w:rPr>
          <w:t>200:</w:t>
        </w:r>
      </w:ins>
    </w:p>
    <w:p w14:paraId="79502874" w14:textId="77777777" w:rsidR="00CB46FA" w:rsidRPr="00CB46FA" w:rsidRDefault="00CB46FA" w:rsidP="00CB46FA">
      <w:pPr>
        <w:shd w:val="clear" w:color="auto" w:fill="FFFFFE"/>
        <w:spacing w:after="0" w:line="270" w:lineRule="atLeast"/>
        <w:rPr>
          <w:ins w:id="665" w:author="Akshata Sawant" w:date="2022-03-31T21:51:00Z"/>
          <w:rStyle w:val="P-Code"/>
          <w:rPrChange w:id="666" w:author="Akshata Sawant" w:date="2022-03-31T21:51:00Z">
            <w:rPr>
              <w:ins w:id="667" w:author="Akshata Sawant" w:date="2022-03-31T21:51:00Z"/>
              <w:rFonts w:ascii="Menlo" w:eastAsia="Times New Roman" w:hAnsi="Menlo" w:cs="Menlo"/>
              <w:color w:val="000000"/>
              <w:sz w:val="18"/>
              <w:szCs w:val="18"/>
              <w:lang w:val="en-GB" w:eastAsia="en-GB"/>
            </w:rPr>
          </w:rPrChange>
        </w:rPr>
      </w:pPr>
      <w:ins w:id="668" w:author="Akshata Sawant" w:date="2022-03-31T21:51:00Z">
        <w:r w:rsidRPr="00CB46FA">
          <w:rPr>
            <w:rStyle w:val="P-Code"/>
            <w:rPrChange w:id="669"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670" w:author="Akshata Sawant" w:date="2022-03-31T21:51:00Z">
              <w:rPr>
                <w:rFonts w:ascii="Menlo" w:eastAsia="Times New Roman" w:hAnsi="Menlo" w:cs="Menlo"/>
                <w:color w:val="917202"/>
                <w:sz w:val="18"/>
                <w:szCs w:val="18"/>
                <w:lang w:val="en-GB" w:eastAsia="en-GB"/>
              </w:rPr>
            </w:rPrChange>
          </w:rPr>
          <w:t>body:</w:t>
        </w:r>
      </w:ins>
    </w:p>
    <w:p w14:paraId="132CD2F8" w14:textId="77777777" w:rsidR="00CB46FA" w:rsidRPr="00CB46FA" w:rsidRDefault="00CB46FA" w:rsidP="00CB46FA">
      <w:pPr>
        <w:shd w:val="clear" w:color="auto" w:fill="FFFFFE"/>
        <w:spacing w:after="0" w:line="270" w:lineRule="atLeast"/>
        <w:rPr>
          <w:ins w:id="671" w:author="Akshata Sawant" w:date="2022-03-31T21:51:00Z"/>
          <w:rStyle w:val="P-Code"/>
          <w:rPrChange w:id="672" w:author="Akshata Sawant" w:date="2022-03-31T21:51:00Z">
            <w:rPr>
              <w:ins w:id="673" w:author="Akshata Sawant" w:date="2022-03-31T21:51:00Z"/>
              <w:rFonts w:ascii="Menlo" w:eastAsia="Times New Roman" w:hAnsi="Menlo" w:cs="Menlo"/>
              <w:color w:val="000000"/>
              <w:sz w:val="18"/>
              <w:szCs w:val="18"/>
              <w:lang w:val="en-GB" w:eastAsia="en-GB"/>
            </w:rPr>
          </w:rPrChange>
        </w:rPr>
      </w:pPr>
      <w:ins w:id="674" w:author="Akshata Sawant" w:date="2022-03-31T21:51:00Z">
        <w:r w:rsidRPr="00CB46FA">
          <w:rPr>
            <w:rStyle w:val="P-Code"/>
            <w:rPrChange w:id="675"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676" w:author="Akshata Sawant" w:date="2022-03-31T21:51:00Z">
              <w:rPr>
                <w:rFonts w:ascii="Menlo" w:eastAsia="Times New Roman" w:hAnsi="Menlo" w:cs="Menlo"/>
                <w:color w:val="917202"/>
                <w:sz w:val="18"/>
                <w:szCs w:val="18"/>
                <w:lang w:val="en-GB" w:eastAsia="en-GB"/>
              </w:rPr>
            </w:rPrChange>
          </w:rPr>
          <w:t>application/json:</w:t>
        </w:r>
      </w:ins>
    </w:p>
    <w:p w14:paraId="39A62C11" w14:textId="77777777" w:rsidR="00CB46FA" w:rsidRPr="00CB46FA" w:rsidRDefault="00CB46FA" w:rsidP="00CB46FA">
      <w:pPr>
        <w:shd w:val="clear" w:color="auto" w:fill="FFFFFE"/>
        <w:spacing w:after="0" w:line="270" w:lineRule="atLeast"/>
        <w:rPr>
          <w:ins w:id="677" w:author="Akshata Sawant" w:date="2022-03-31T21:51:00Z"/>
          <w:rStyle w:val="P-Code"/>
          <w:rPrChange w:id="678" w:author="Akshata Sawant" w:date="2022-03-31T21:51:00Z">
            <w:rPr>
              <w:ins w:id="679" w:author="Akshata Sawant" w:date="2022-03-31T21:51:00Z"/>
              <w:rFonts w:ascii="Menlo" w:eastAsia="Times New Roman" w:hAnsi="Menlo" w:cs="Menlo"/>
              <w:color w:val="000000"/>
              <w:sz w:val="18"/>
              <w:szCs w:val="18"/>
              <w:lang w:val="en-GB" w:eastAsia="en-GB"/>
            </w:rPr>
          </w:rPrChange>
        </w:rPr>
      </w:pPr>
      <w:ins w:id="680" w:author="Akshata Sawant" w:date="2022-03-31T21:51:00Z">
        <w:r w:rsidRPr="00CB46FA">
          <w:rPr>
            <w:rStyle w:val="P-Code"/>
            <w:rPrChange w:id="681"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682" w:author="Akshata Sawant" w:date="2022-03-31T21:51:00Z">
              <w:rPr>
                <w:rFonts w:ascii="Menlo" w:eastAsia="Times New Roman" w:hAnsi="Menlo" w:cs="Menlo"/>
                <w:color w:val="917202"/>
                <w:sz w:val="18"/>
                <w:szCs w:val="18"/>
                <w:lang w:val="en-GB" w:eastAsia="en-GB"/>
              </w:rPr>
            </w:rPrChange>
          </w:rPr>
          <w:t xml:space="preserve">example: </w:t>
        </w:r>
        <w:r w:rsidRPr="00CB46FA">
          <w:rPr>
            <w:rStyle w:val="P-Code"/>
            <w:rPrChange w:id="683" w:author="Akshata Sawant" w:date="2022-03-31T21:51:00Z">
              <w:rPr>
                <w:rFonts w:ascii="Menlo" w:eastAsia="Times New Roman" w:hAnsi="Menlo" w:cs="Menlo"/>
                <w:color w:val="000000"/>
                <w:sz w:val="18"/>
                <w:szCs w:val="18"/>
                <w:lang w:val="en-GB" w:eastAsia="en-GB"/>
              </w:rPr>
            </w:rPrChange>
          </w:rPr>
          <w:t>{</w:t>
        </w:r>
      </w:ins>
    </w:p>
    <w:p w14:paraId="36F555F4" w14:textId="77777777" w:rsidR="00CB46FA" w:rsidRPr="00CB46FA" w:rsidRDefault="00CB46FA" w:rsidP="00CB46FA">
      <w:pPr>
        <w:shd w:val="clear" w:color="auto" w:fill="FFFFFE"/>
        <w:spacing w:after="0" w:line="270" w:lineRule="atLeast"/>
        <w:rPr>
          <w:ins w:id="684" w:author="Akshata Sawant" w:date="2022-03-31T21:51:00Z"/>
          <w:rStyle w:val="P-Code"/>
          <w:rPrChange w:id="685" w:author="Akshata Sawant" w:date="2022-03-31T21:51:00Z">
            <w:rPr>
              <w:ins w:id="686" w:author="Akshata Sawant" w:date="2022-03-31T21:51:00Z"/>
              <w:rFonts w:ascii="Menlo" w:eastAsia="Times New Roman" w:hAnsi="Menlo" w:cs="Menlo"/>
              <w:color w:val="000000"/>
              <w:sz w:val="18"/>
              <w:szCs w:val="18"/>
              <w:lang w:val="en-GB" w:eastAsia="en-GB"/>
            </w:rPr>
          </w:rPrChange>
        </w:rPr>
      </w:pPr>
      <w:ins w:id="687" w:author="Akshata Sawant" w:date="2022-03-31T21:51:00Z">
        <w:r w:rsidRPr="00CB46FA">
          <w:rPr>
            <w:rStyle w:val="P-Code"/>
            <w:rPrChange w:id="688"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689" w:author="Akshata Sawant" w:date="2022-03-31T21:51:00Z">
              <w:rPr>
                <w:rFonts w:ascii="Menlo" w:eastAsia="Times New Roman" w:hAnsi="Menlo" w:cs="Menlo"/>
                <w:color w:val="008080"/>
                <w:sz w:val="18"/>
                <w:szCs w:val="18"/>
                <w:lang w:val="en-GB" w:eastAsia="en-GB"/>
              </w:rPr>
            </w:rPrChange>
          </w:rPr>
          <w:t>"1"</w:t>
        </w:r>
        <w:r w:rsidRPr="00CB46FA">
          <w:rPr>
            <w:rStyle w:val="P-Code"/>
            <w:rPrChange w:id="690"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691" w:author="Akshata Sawant" w:date="2022-03-31T21:51:00Z">
              <w:rPr>
                <w:rFonts w:ascii="Menlo" w:eastAsia="Times New Roman" w:hAnsi="Menlo" w:cs="Menlo"/>
                <w:color w:val="A31515"/>
                <w:sz w:val="18"/>
                <w:szCs w:val="18"/>
                <w:lang w:val="en-GB" w:eastAsia="en-GB"/>
              </w:rPr>
            </w:rPrChange>
          </w:rPr>
          <w:t>"</w:t>
        </w:r>
        <w:r w:rsidRPr="00CB46FA">
          <w:rPr>
            <w:rStyle w:val="P-Code"/>
            <w:rPrChange w:id="692" w:author="Akshata Sawant" w:date="2022-03-31T21:51:00Z">
              <w:rPr>
                <w:rFonts w:ascii="Menlo" w:eastAsia="Times New Roman" w:hAnsi="Menlo" w:cs="Menlo"/>
                <w:color w:val="000000"/>
                <w:sz w:val="18"/>
                <w:szCs w:val="18"/>
                <w:lang w:val="en-GB" w:eastAsia="en-GB"/>
              </w:rPr>
            </w:rPrChange>
          </w:rPr>
          <w:t>Hey Brother. Avicii</w:t>
        </w:r>
        <w:r w:rsidRPr="00CB46FA">
          <w:rPr>
            <w:rStyle w:val="P-Code"/>
            <w:rPrChange w:id="693" w:author="Akshata Sawant" w:date="2022-03-31T21:51:00Z">
              <w:rPr>
                <w:rFonts w:ascii="Menlo" w:eastAsia="Times New Roman" w:hAnsi="Menlo" w:cs="Menlo"/>
                <w:color w:val="A31515"/>
                <w:sz w:val="18"/>
                <w:szCs w:val="18"/>
                <w:lang w:val="en-GB" w:eastAsia="en-GB"/>
              </w:rPr>
            </w:rPrChange>
          </w:rPr>
          <w:t>"</w:t>
        </w:r>
        <w:r w:rsidRPr="00CB46FA">
          <w:rPr>
            <w:rStyle w:val="P-Code"/>
            <w:rPrChange w:id="694" w:author="Akshata Sawant" w:date="2022-03-31T21:51:00Z">
              <w:rPr>
                <w:rFonts w:ascii="Menlo" w:eastAsia="Times New Roman" w:hAnsi="Menlo" w:cs="Menlo"/>
                <w:color w:val="000000"/>
                <w:sz w:val="18"/>
                <w:szCs w:val="18"/>
                <w:lang w:val="en-GB" w:eastAsia="en-GB"/>
              </w:rPr>
            </w:rPrChange>
          </w:rPr>
          <w:t>,</w:t>
        </w:r>
      </w:ins>
    </w:p>
    <w:p w14:paraId="7CEF39F1" w14:textId="77777777" w:rsidR="00CB46FA" w:rsidRPr="00CB46FA" w:rsidRDefault="00CB46FA" w:rsidP="00CB46FA">
      <w:pPr>
        <w:shd w:val="clear" w:color="auto" w:fill="FFFFFE"/>
        <w:spacing w:after="0" w:line="270" w:lineRule="atLeast"/>
        <w:rPr>
          <w:ins w:id="695" w:author="Akshata Sawant" w:date="2022-03-31T21:51:00Z"/>
          <w:rStyle w:val="P-Code"/>
          <w:rPrChange w:id="696" w:author="Akshata Sawant" w:date="2022-03-31T21:51:00Z">
            <w:rPr>
              <w:ins w:id="697" w:author="Akshata Sawant" w:date="2022-03-31T21:51:00Z"/>
              <w:rFonts w:ascii="Menlo" w:eastAsia="Times New Roman" w:hAnsi="Menlo" w:cs="Menlo"/>
              <w:color w:val="000000"/>
              <w:sz w:val="18"/>
              <w:szCs w:val="18"/>
              <w:lang w:val="en-GB" w:eastAsia="en-GB"/>
            </w:rPr>
          </w:rPrChange>
        </w:rPr>
      </w:pPr>
      <w:ins w:id="698" w:author="Akshata Sawant" w:date="2022-03-31T21:51:00Z">
        <w:r w:rsidRPr="00CB46FA">
          <w:rPr>
            <w:rStyle w:val="P-Code"/>
            <w:rPrChange w:id="699"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700" w:author="Akshata Sawant" w:date="2022-03-31T21:51:00Z">
              <w:rPr>
                <w:rFonts w:ascii="Menlo" w:eastAsia="Times New Roman" w:hAnsi="Menlo" w:cs="Menlo"/>
                <w:color w:val="008080"/>
                <w:sz w:val="18"/>
                <w:szCs w:val="18"/>
                <w:lang w:val="en-GB" w:eastAsia="en-GB"/>
              </w:rPr>
            </w:rPrChange>
          </w:rPr>
          <w:t>"2"</w:t>
        </w:r>
        <w:r w:rsidRPr="00CB46FA">
          <w:rPr>
            <w:rStyle w:val="P-Code"/>
            <w:rPrChange w:id="701"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702" w:author="Akshata Sawant" w:date="2022-03-31T21:51:00Z">
              <w:rPr>
                <w:rFonts w:ascii="Menlo" w:eastAsia="Times New Roman" w:hAnsi="Menlo" w:cs="Menlo"/>
                <w:color w:val="A31515"/>
                <w:sz w:val="18"/>
                <w:szCs w:val="18"/>
                <w:lang w:val="en-GB" w:eastAsia="en-GB"/>
              </w:rPr>
            </w:rPrChange>
          </w:rPr>
          <w:t>"</w:t>
        </w:r>
        <w:r w:rsidRPr="00CB46FA">
          <w:rPr>
            <w:rStyle w:val="P-Code"/>
            <w:rPrChange w:id="703" w:author="Akshata Sawant" w:date="2022-03-31T21:51:00Z">
              <w:rPr>
                <w:rFonts w:ascii="Menlo" w:eastAsia="Times New Roman" w:hAnsi="Menlo" w:cs="Menlo"/>
                <w:color w:val="000000"/>
                <w:sz w:val="18"/>
                <w:szCs w:val="18"/>
                <w:lang w:val="en-GB" w:eastAsia="en-GB"/>
              </w:rPr>
            </w:rPrChange>
          </w:rPr>
          <w:t xml:space="preserve">See You Again (feat. Charlie </w:t>
        </w:r>
        <w:proofErr w:type="spellStart"/>
        <w:r w:rsidRPr="00CB46FA">
          <w:rPr>
            <w:rStyle w:val="P-Code"/>
            <w:rPrChange w:id="704" w:author="Akshata Sawant" w:date="2022-03-31T21:51:00Z">
              <w:rPr>
                <w:rFonts w:ascii="Menlo" w:eastAsia="Times New Roman" w:hAnsi="Menlo" w:cs="Menlo"/>
                <w:color w:val="000000"/>
                <w:sz w:val="18"/>
                <w:szCs w:val="18"/>
                <w:lang w:val="en-GB" w:eastAsia="en-GB"/>
              </w:rPr>
            </w:rPrChange>
          </w:rPr>
          <w:t>Puth</w:t>
        </w:r>
        <w:proofErr w:type="spellEnd"/>
        <w:r w:rsidRPr="00CB46FA">
          <w:rPr>
            <w:rStyle w:val="P-Code"/>
            <w:rPrChange w:id="705" w:author="Akshata Sawant" w:date="2022-03-31T21:51:00Z">
              <w:rPr>
                <w:rFonts w:ascii="Menlo" w:eastAsia="Times New Roman" w:hAnsi="Menlo" w:cs="Menlo"/>
                <w:color w:val="000000"/>
                <w:sz w:val="18"/>
                <w:szCs w:val="18"/>
                <w:lang w:val="en-GB" w:eastAsia="en-GB"/>
              </w:rPr>
            </w:rPrChange>
          </w:rPr>
          <w:t>) Wiz Khalifa</w:t>
        </w:r>
        <w:r w:rsidRPr="00CB46FA">
          <w:rPr>
            <w:rStyle w:val="P-Code"/>
            <w:rPrChange w:id="706" w:author="Akshata Sawant" w:date="2022-03-31T21:51:00Z">
              <w:rPr>
                <w:rFonts w:ascii="Menlo" w:eastAsia="Times New Roman" w:hAnsi="Menlo" w:cs="Menlo"/>
                <w:color w:val="A31515"/>
                <w:sz w:val="18"/>
                <w:szCs w:val="18"/>
                <w:lang w:val="en-GB" w:eastAsia="en-GB"/>
              </w:rPr>
            </w:rPrChange>
          </w:rPr>
          <w:t>"</w:t>
        </w:r>
        <w:r w:rsidRPr="00CB46FA">
          <w:rPr>
            <w:rStyle w:val="P-Code"/>
            <w:rPrChange w:id="707" w:author="Akshata Sawant" w:date="2022-03-31T21:51:00Z">
              <w:rPr>
                <w:rFonts w:ascii="Menlo" w:eastAsia="Times New Roman" w:hAnsi="Menlo" w:cs="Menlo"/>
                <w:color w:val="000000"/>
                <w:sz w:val="18"/>
                <w:szCs w:val="18"/>
                <w:lang w:val="en-GB" w:eastAsia="en-GB"/>
              </w:rPr>
            </w:rPrChange>
          </w:rPr>
          <w:t>,</w:t>
        </w:r>
      </w:ins>
    </w:p>
    <w:p w14:paraId="008EDD9F" w14:textId="77777777" w:rsidR="00CB46FA" w:rsidRPr="00CB46FA" w:rsidRDefault="00CB46FA" w:rsidP="00CB46FA">
      <w:pPr>
        <w:shd w:val="clear" w:color="auto" w:fill="FFFFFE"/>
        <w:spacing w:after="0" w:line="270" w:lineRule="atLeast"/>
        <w:rPr>
          <w:ins w:id="708" w:author="Akshata Sawant" w:date="2022-03-31T21:51:00Z"/>
          <w:rStyle w:val="P-Code"/>
          <w:rPrChange w:id="709" w:author="Akshata Sawant" w:date="2022-03-31T21:51:00Z">
            <w:rPr>
              <w:ins w:id="710" w:author="Akshata Sawant" w:date="2022-03-31T21:51:00Z"/>
              <w:rFonts w:ascii="Menlo" w:eastAsia="Times New Roman" w:hAnsi="Menlo" w:cs="Menlo"/>
              <w:color w:val="000000"/>
              <w:sz w:val="18"/>
              <w:szCs w:val="18"/>
              <w:lang w:val="en-GB" w:eastAsia="en-GB"/>
            </w:rPr>
          </w:rPrChange>
        </w:rPr>
      </w:pPr>
      <w:ins w:id="711" w:author="Akshata Sawant" w:date="2022-03-31T21:51:00Z">
        <w:r w:rsidRPr="00CB46FA">
          <w:rPr>
            <w:rStyle w:val="P-Code"/>
            <w:rPrChange w:id="712"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713" w:author="Akshata Sawant" w:date="2022-03-31T21:51:00Z">
              <w:rPr>
                <w:rFonts w:ascii="Menlo" w:eastAsia="Times New Roman" w:hAnsi="Menlo" w:cs="Menlo"/>
                <w:color w:val="008080"/>
                <w:sz w:val="18"/>
                <w:szCs w:val="18"/>
                <w:lang w:val="en-GB" w:eastAsia="en-GB"/>
              </w:rPr>
            </w:rPrChange>
          </w:rPr>
          <w:t>"3"</w:t>
        </w:r>
        <w:r w:rsidRPr="00CB46FA">
          <w:rPr>
            <w:rStyle w:val="P-Code"/>
            <w:rPrChange w:id="714"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715" w:author="Akshata Sawant" w:date="2022-03-31T21:51:00Z">
              <w:rPr>
                <w:rFonts w:ascii="Menlo" w:eastAsia="Times New Roman" w:hAnsi="Menlo" w:cs="Menlo"/>
                <w:color w:val="A31515"/>
                <w:sz w:val="18"/>
                <w:szCs w:val="18"/>
                <w:lang w:val="en-GB" w:eastAsia="en-GB"/>
              </w:rPr>
            </w:rPrChange>
          </w:rPr>
          <w:t>"</w:t>
        </w:r>
        <w:r w:rsidRPr="00CB46FA">
          <w:rPr>
            <w:rStyle w:val="P-Code"/>
            <w:rPrChange w:id="716" w:author="Akshata Sawant" w:date="2022-03-31T21:51:00Z">
              <w:rPr>
                <w:rFonts w:ascii="Menlo" w:eastAsia="Times New Roman" w:hAnsi="Menlo" w:cs="Menlo"/>
                <w:color w:val="000000"/>
                <w:sz w:val="18"/>
                <w:szCs w:val="18"/>
                <w:lang w:val="en-GB" w:eastAsia="en-GB"/>
              </w:rPr>
            </w:rPrChange>
          </w:rPr>
          <w:t>Wake Me Up. Avicii</w:t>
        </w:r>
        <w:r w:rsidRPr="00CB46FA">
          <w:rPr>
            <w:rStyle w:val="P-Code"/>
            <w:rPrChange w:id="717" w:author="Akshata Sawant" w:date="2022-03-31T21:51:00Z">
              <w:rPr>
                <w:rFonts w:ascii="Menlo" w:eastAsia="Times New Roman" w:hAnsi="Menlo" w:cs="Menlo"/>
                <w:color w:val="A31515"/>
                <w:sz w:val="18"/>
                <w:szCs w:val="18"/>
                <w:lang w:val="en-GB" w:eastAsia="en-GB"/>
              </w:rPr>
            </w:rPrChange>
          </w:rPr>
          <w:t>"</w:t>
        </w:r>
        <w:r w:rsidRPr="00CB46FA">
          <w:rPr>
            <w:rStyle w:val="P-Code"/>
            <w:rPrChange w:id="718" w:author="Akshata Sawant" w:date="2022-03-31T21:51:00Z">
              <w:rPr>
                <w:rFonts w:ascii="Menlo" w:eastAsia="Times New Roman" w:hAnsi="Menlo" w:cs="Menlo"/>
                <w:color w:val="000000"/>
                <w:sz w:val="18"/>
                <w:szCs w:val="18"/>
                <w:lang w:val="en-GB" w:eastAsia="en-GB"/>
              </w:rPr>
            </w:rPrChange>
          </w:rPr>
          <w:t>,</w:t>
        </w:r>
      </w:ins>
    </w:p>
    <w:p w14:paraId="03D8D509" w14:textId="77777777" w:rsidR="00CB46FA" w:rsidRPr="00CB46FA" w:rsidRDefault="00CB46FA" w:rsidP="00CB46FA">
      <w:pPr>
        <w:shd w:val="clear" w:color="auto" w:fill="FFFFFE"/>
        <w:spacing w:after="0" w:line="270" w:lineRule="atLeast"/>
        <w:rPr>
          <w:ins w:id="719" w:author="Akshata Sawant" w:date="2022-03-31T21:51:00Z"/>
          <w:rStyle w:val="P-Code"/>
          <w:rPrChange w:id="720" w:author="Akshata Sawant" w:date="2022-03-31T21:51:00Z">
            <w:rPr>
              <w:ins w:id="721" w:author="Akshata Sawant" w:date="2022-03-31T21:51:00Z"/>
              <w:rFonts w:ascii="Menlo" w:eastAsia="Times New Roman" w:hAnsi="Menlo" w:cs="Menlo"/>
              <w:color w:val="000000"/>
              <w:sz w:val="18"/>
              <w:szCs w:val="18"/>
              <w:lang w:val="en-GB" w:eastAsia="en-GB"/>
            </w:rPr>
          </w:rPrChange>
        </w:rPr>
      </w:pPr>
      <w:ins w:id="722" w:author="Akshata Sawant" w:date="2022-03-31T21:51:00Z">
        <w:r w:rsidRPr="00CB46FA">
          <w:rPr>
            <w:rStyle w:val="P-Code"/>
            <w:rPrChange w:id="723"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724" w:author="Akshata Sawant" w:date="2022-03-31T21:51:00Z">
              <w:rPr>
                <w:rFonts w:ascii="Menlo" w:eastAsia="Times New Roman" w:hAnsi="Menlo" w:cs="Menlo"/>
                <w:color w:val="008080"/>
                <w:sz w:val="18"/>
                <w:szCs w:val="18"/>
                <w:lang w:val="en-GB" w:eastAsia="en-GB"/>
              </w:rPr>
            </w:rPrChange>
          </w:rPr>
          <w:t>"4"</w:t>
        </w:r>
        <w:r w:rsidRPr="00CB46FA">
          <w:rPr>
            <w:rStyle w:val="P-Code"/>
            <w:rPrChange w:id="725" w:author="Akshata Sawant" w:date="2022-03-31T21:51:00Z">
              <w:rPr>
                <w:rFonts w:ascii="Menlo" w:eastAsia="Times New Roman" w:hAnsi="Menlo" w:cs="Menlo"/>
                <w:color w:val="000000"/>
                <w:sz w:val="18"/>
                <w:szCs w:val="18"/>
                <w:lang w:val="en-GB" w:eastAsia="en-GB"/>
              </w:rPr>
            </w:rPrChange>
          </w:rPr>
          <w:t xml:space="preserve">: </w:t>
        </w:r>
        <w:r w:rsidRPr="00CB46FA">
          <w:rPr>
            <w:rStyle w:val="P-Code"/>
            <w:rPrChange w:id="726" w:author="Akshata Sawant" w:date="2022-03-31T21:51:00Z">
              <w:rPr>
                <w:rFonts w:ascii="Menlo" w:eastAsia="Times New Roman" w:hAnsi="Menlo" w:cs="Menlo"/>
                <w:color w:val="A31515"/>
                <w:sz w:val="18"/>
                <w:szCs w:val="18"/>
                <w:lang w:val="en-GB" w:eastAsia="en-GB"/>
              </w:rPr>
            </w:rPrChange>
          </w:rPr>
          <w:t>"</w:t>
        </w:r>
        <w:r w:rsidRPr="00CB46FA">
          <w:rPr>
            <w:rStyle w:val="P-Code"/>
            <w:rPrChange w:id="727" w:author="Akshata Sawant" w:date="2022-03-31T21:51:00Z">
              <w:rPr>
                <w:rFonts w:ascii="Menlo" w:eastAsia="Times New Roman" w:hAnsi="Menlo" w:cs="Menlo"/>
                <w:color w:val="000000"/>
                <w:sz w:val="18"/>
                <w:szCs w:val="18"/>
                <w:lang w:val="en-GB" w:eastAsia="en-GB"/>
              </w:rPr>
            </w:rPrChange>
          </w:rPr>
          <w:t>Shivers. Ed Sheeran.</w:t>
        </w:r>
        <w:r w:rsidRPr="00CB46FA">
          <w:rPr>
            <w:rStyle w:val="P-Code"/>
            <w:rPrChange w:id="728" w:author="Akshata Sawant" w:date="2022-03-31T21:51:00Z">
              <w:rPr>
                <w:rFonts w:ascii="Menlo" w:eastAsia="Times New Roman" w:hAnsi="Menlo" w:cs="Menlo"/>
                <w:color w:val="A31515"/>
                <w:sz w:val="18"/>
                <w:szCs w:val="18"/>
                <w:lang w:val="en-GB" w:eastAsia="en-GB"/>
              </w:rPr>
            </w:rPrChange>
          </w:rPr>
          <w:t>"</w:t>
        </w:r>
      </w:ins>
    </w:p>
    <w:p w14:paraId="30717D8F" w14:textId="77777777" w:rsidR="00CB46FA" w:rsidRPr="00CB46FA" w:rsidRDefault="00CB46FA" w:rsidP="00CB46FA">
      <w:pPr>
        <w:shd w:val="clear" w:color="auto" w:fill="FFFFFE"/>
        <w:spacing w:after="0" w:line="270" w:lineRule="atLeast"/>
        <w:rPr>
          <w:ins w:id="729" w:author="Akshata Sawant" w:date="2022-03-31T21:51:00Z"/>
          <w:rFonts w:ascii="Menlo" w:eastAsia="Times New Roman" w:hAnsi="Menlo" w:cs="Menlo"/>
          <w:color w:val="000000"/>
          <w:sz w:val="18"/>
          <w:szCs w:val="18"/>
          <w:lang w:val="en-GB" w:eastAsia="en-GB"/>
        </w:rPr>
      </w:pPr>
      <w:ins w:id="730" w:author="Akshata Sawant" w:date="2022-03-31T21:51:00Z">
        <w:r w:rsidRPr="00CB46FA">
          <w:rPr>
            <w:rStyle w:val="P-Code"/>
            <w:rPrChange w:id="731" w:author="Akshata Sawant" w:date="2022-03-31T21:51:00Z">
              <w:rPr>
                <w:rFonts w:ascii="Menlo" w:eastAsia="Times New Roman" w:hAnsi="Menlo" w:cs="Menlo"/>
                <w:color w:val="000000"/>
                <w:sz w:val="18"/>
                <w:szCs w:val="18"/>
                <w:lang w:val="en-GB" w:eastAsia="en-GB"/>
              </w:rPr>
            </w:rPrChange>
          </w:rPr>
          <w:t xml:space="preserve">                        }</w:t>
        </w:r>
      </w:ins>
    </w:p>
    <w:p w14:paraId="4AD19AB4" w14:textId="77777777" w:rsidR="00CB46FA" w:rsidDel="00CB46FA" w:rsidRDefault="00CB46FA" w:rsidP="00280F7D">
      <w:pPr>
        <w:pStyle w:val="P-Regular"/>
        <w:rPr>
          <w:del w:id="732" w:author="Akshata Sawant" w:date="2022-03-31T21:51:00Z"/>
        </w:rPr>
      </w:pPr>
    </w:p>
    <w:p w14:paraId="61C7D371" w14:textId="0E0DE6F5" w:rsidR="009E125F" w:rsidDel="00CB46FA" w:rsidRDefault="005A4438">
      <w:pPr>
        <w:pStyle w:val="IMG-Caption"/>
        <w:jc w:val="left"/>
        <w:rPr>
          <w:del w:id="733" w:author="Akshata Sawant" w:date="2022-03-31T21:51:00Z"/>
        </w:rPr>
        <w:pPrChange w:id="734" w:author="Akshata Sawant" w:date="2022-03-31T21:51:00Z">
          <w:pPr>
            <w:pStyle w:val="IMG-Caption"/>
          </w:pPr>
        </w:pPrChange>
      </w:pPr>
      <w:commentRangeStart w:id="735"/>
      <w:commentRangeStart w:id="736"/>
      <w:del w:id="737" w:author="Akshata Sawant" w:date="2022-03-31T21:51:00Z">
        <w:r w:rsidRPr="005A4438" w:rsidDel="00CB46FA">
          <w:rPr>
            <w:noProof/>
          </w:rPr>
          <w:drawing>
            <wp:inline distT="0" distB="0" distL="0" distR="0" wp14:anchorId="4D13727F" wp14:editId="46620152">
              <wp:extent cx="3543300" cy="19431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3543300" cy="1943100"/>
                      </a:xfrm>
                      <a:prstGeom prst="rect">
                        <a:avLst/>
                      </a:prstGeom>
                    </pic:spPr>
                  </pic:pic>
                </a:graphicData>
              </a:graphic>
            </wp:inline>
          </w:drawing>
        </w:r>
      </w:del>
      <w:commentRangeEnd w:id="735"/>
      <w:r w:rsidR="00D76770">
        <w:rPr>
          <w:rStyle w:val="CommentReference"/>
        </w:rPr>
        <w:commentReference w:id="735"/>
      </w:r>
      <w:commentRangeEnd w:id="736"/>
      <w:r w:rsidR="00BC6E54">
        <w:rPr>
          <w:rStyle w:val="CommentReference"/>
        </w:rPr>
        <w:commentReference w:id="736"/>
      </w:r>
    </w:p>
    <w:p w14:paraId="4457F04B" w14:textId="7CBFCE7B" w:rsidR="00396C06" w:rsidDel="00CB46FA" w:rsidRDefault="00396C06" w:rsidP="00CB46FA">
      <w:pPr>
        <w:pStyle w:val="IMG-Caption"/>
        <w:jc w:val="left"/>
        <w:rPr>
          <w:del w:id="738" w:author="Akshata Sawant" w:date="2022-03-31T21:51:00Z"/>
        </w:rPr>
      </w:pPr>
      <w:del w:id="739" w:author="Akshata Sawant" w:date="2022-03-31T21:51:00Z">
        <w:r w:rsidRPr="00280F7D" w:rsidDel="00CB46FA">
          <w:delText xml:space="preserve">Figure 2.11 </w:delText>
        </w:r>
        <w:r w:rsidR="00DF1666" w:rsidRPr="00280F7D" w:rsidDel="00CB46FA">
          <w:delText>–</w:delText>
        </w:r>
        <w:r w:rsidRPr="00280F7D" w:rsidDel="00CB46FA">
          <w:delText xml:space="preserve"> </w:delText>
        </w:r>
        <w:r w:rsidR="004F41BF" w:rsidRPr="00B3184E" w:rsidDel="00CB46FA">
          <w:delText>Demonstrate URI Parameter</w:delText>
        </w:r>
      </w:del>
    </w:p>
    <w:p w14:paraId="6561397F" w14:textId="77777777" w:rsidR="00CB46FA" w:rsidRPr="00FE7C8C" w:rsidRDefault="00CB46FA">
      <w:pPr>
        <w:rPr>
          <w:ins w:id="740" w:author="Akshata Sawant" w:date="2022-03-31T21:51:00Z"/>
        </w:rPr>
        <w:pPrChange w:id="741" w:author="Akshata Sawant" w:date="2022-03-31T21:51:00Z">
          <w:pPr>
            <w:pStyle w:val="IMG-Caption"/>
          </w:pPr>
        </w:pPrChange>
      </w:pPr>
    </w:p>
    <w:p w14:paraId="5B26335D" w14:textId="2092AD46" w:rsidR="00C71E51" w:rsidRPr="00C40B23" w:rsidRDefault="00E67526">
      <w:pPr>
        <w:pStyle w:val="P-Regular"/>
        <w:rPr>
          <w:rStyle w:val="P-Italics"/>
          <w:rPrChange w:id="742" w:author="Rounak Kulkarni" w:date="2022-04-05T13:50:00Z">
            <w:rPr/>
          </w:rPrChange>
        </w:rPr>
      </w:pPr>
      <w:r>
        <w:t>This is how an actual request would look like:</w:t>
      </w:r>
      <w:r w:rsidR="00C71E51">
        <w:t xml:space="preserve"> </w:t>
      </w:r>
      <w:commentRangeStart w:id="743"/>
      <w:commentRangeStart w:id="744"/>
      <w:commentRangeStart w:id="745"/>
      <w:commentRangeStart w:id="746"/>
      <w:commentRangeStart w:id="747"/>
      <w:r w:rsidR="0051713D" w:rsidRPr="00492294">
        <w:rPr>
          <w:rStyle w:val="P-Code"/>
          <w:rPrChange w:id="748" w:author="Akshata Sawant" w:date="2022-04-08T12:35:00Z">
            <w:rPr/>
          </w:rPrChange>
        </w:rPr>
        <w:t>http://</w:t>
      </w:r>
      <w:r w:rsidR="00B42BCD" w:rsidRPr="00492294">
        <w:rPr>
          <w:rStyle w:val="P-Code"/>
          <w:rPrChange w:id="749" w:author="Akshata Sawant" w:date="2022-04-08T12:35:00Z">
            <w:rPr/>
          </w:rPrChange>
        </w:rPr>
        <w:t>&lt;host&gt;</w:t>
      </w:r>
      <w:r w:rsidR="00C71E51" w:rsidRPr="00492294">
        <w:rPr>
          <w:rStyle w:val="P-Code"/>
          <w:rPrChange w:id="750" w:author="Akshata Sawant" w:date="2022-04-08T12:35:00Z">
            <w:rPr/>
          </w:rPrChange>
        </w:rPr>
        <w:t>/song/234</w:t>
      </w:r>
      <w:r w:rsidR="00C519C6" w:rsidRPr="00C40B23">
        <w:rPr>
          <w:rStyle w:val="P-Italics"/>
          <w:rPrChange w:id="751" w:author="Rounak Kulkarni" w:date="2022-04-05T13:50:00Z">
            <w:rPr/>
          </w:rPrChange>
        </w:rPr>
        <w:t xml:space="preserve"> </w:t>
      </w:r>
      <w:r w:rsidR="00C71E51" w:rsidRPr="00C40B23">
        <w:rPr>
          <w:rStyle w:val="P-Italics"/>
          <w:rPrChange w:id="752" w:author="Rounak Kulkarni" w:date="2022-04-05T13:50:00Z">
            <w:rPr/>
          </w:rPrChange>
        </w:rPr>
        <w:t xml:space="preserve"> </w:t>
      </w:r>
      <w:commentRangeEnd w:id="743"/>
      <w:r w:rsidR="008D490C" w:rsidRPr="00C40B23">
        <w:rPr>
          <w:rStyle w:val="P-Italics"/>
          <w:rPrChange w:id="753" w:author="Rounak Kulkarni" w:date="2022-04-05T13:50:00Z">
            <w:rPr>
              <w:rStyle w:val="CommentReference"/>
            </w:rPr>
          </w:rPrChange>
        </w:rPr>
        <w:commentReference w:id="743"/>
      </w:r>
      <w:commentRangeEnd w:id="744"/>
      <w:r w:rsidR="00C265F2" w:rsidRPr="00C40B23">
        <w:rPr>
          <w:rStyle w:val="P-Italics"/>
          <w:rPrChange w:id="754" w:author="Rounak Kulkarni" w:date="2022-04-05T13:50:00Z">
            <w:rPr>
              <w:rStyle w:val="CommentReference"/>
              <w:rFonts w:eastAsiaTheme="minorHAnsi"/>
              <w:lang w:val="en-US"/>
            </w:rPr>
          </w:rPrChange>
        </w:rPr>
        <w:commentReference w:id="744"/>
      </w:r>
      <w:commentRangeEnd w:id="745"/>
      <w:r w:rsidR="00176066">
        <w:rPr>
          <w:rStyle w:val="CommentReference"/>
          <w:rFonts w:eastAsiaTheme="minorHAnsi"/>
          <w:lang w:val="en-US"/>
        </w:rPr>
        <w:commentReference w:id="745"/>
      </w:r>
      <w:commentRangeEnd w:id="746"/>
      <w:r w:rsidR="00492294">
        <w:rPr>
          <w:rStyle w:val="CommentReference"/>
          <w:rFonts w:eastAsiaTheme="minorHAnsi"/>
          <w:lang w:val="en-US"/>
        </w:rPr>
        <w:commentReference w:id="746"/>
      </w:r>
      <w:commentRangeEnd w:id="747"/>
      <w:r w:rsidR="00166299">
        <w:rPr>
          <w:rStyle w:val="CommentReference"/>
          <w:rFonts w:eastAsiaTheme="minorHAnsi"/>
          <w:lang w:val="en-US"/>
        </w:rPr>
        <w:commentReference w:id="747"/>
      </w:r>
    </w:p>
    <w:p w14:paraId="3CDCB4FB" w14:textId="317AEB5E" w:rsidR="001A4CA9" w:rsidRDefault="00A632F6" w:rsidP="00B3184E">
      <w:pPr>
        <w:pStyle w:val="P-Regular"/>
      </w:pPr>
      <w:r>
        <w:t xml:space="preserve">So here </w:t>
      </w:r>
      <w:r w:rsidR="00451444" w:rsidRPr="00B3184E">
        <w:rPr>
          <w:rStyle w:val="P-Code"/>
        </w:rPr>
        <w:t>/{</w:t>
      </w:r>
      <w:proofErr w:type="spellStart"/>
      <w:r w:rsidRPr="00B3184E">
        <w:rPr>
          <w:rStyle w:val="P-Code"/>
        </w:rPr>
        <w:t>songId</w:t>
      </w:r>
      <w:proofErr w:type="spellEnd"/>
      <w:r w:rsidR="00451444" w:rsidRPr="00B3184E">
        <w:rPr>
          <w:rStyle w:val="P-Code"/>
        </w:rPr>
        <w:t>}</w:t>
      </w:r>
      <w:r>
        <w:t xml:space="preserve"> is the URI Parameter</w:t>
      </w:r>
      <w:r w:rsidR="00C519C6">
        <w:t xml:space="preserve"> to fetch a particular </w:t>
      </w:r>
      <w:r w:rsidR="00451444">
        <w:t>song from the records.</w:t>
      </w:r>
    </w:p>
    <w:p w14:paraId="5B5392A4" w14:textId="360E28A1" w:rsidR="008D490C" w:rsidRPr="00966A70" w:rsidRDefault="001A4CA9" w:rsidP="00D73A98">
      <w:pPr>
        <w:pStyle w:val="H3-Subheading"/>
        <w:rPr>
          <w:ins w:id="755" w:author="Yashi Gupta" w:date="2022-03-24T12:42:00Z"/>
        </w:rPr>
      </w:pPr>
      <w:r w:rsidRPr="00D73A98">
        <w:t xml:space="preserve">Query </w:t>
      </w:r>
      <w:ins w:id="756" w:author="Yashi Gupta" w:date="2022-03-24T13:12:00Z">
        <w:r w:rsidR="000801BD" w:rsidRPr="00D73A98">
          <w:t>p</w:t>
        </w:r>
      </w:ins>
      <w:r w:rsidRPr="00966A70">
        <w:t>arameter</w:t>
      </w:r>
    </w:p>
    <w:p w14:paraId="17633942" w14:textId="2D083334" w:rsidR="001A4CA9" w:rsidRDefault="00223FAB" w:rsidP="00B3184E">
      <w:pPr>
        <w:pStyle w:val="P-Regular"/>
      </w:pPr>
      <w:r w:rsidRPr="00223FAB">
        <w:t>It</w:t>
      </w:r>
      <w:r>
        <w:t xml:space="preserve"> is used to query</w:t>
      </w:r>
      <w:r w:rsidR="00907DD6">
        <w:t xml:space="preserve">, </w:t>
      </w:r>
      <w:r>
        <w:t>filter</w:t>
      </w:r>
      <w:ins w:id="757" w:author="Rounak Kulkarni" w:date="2022-03-30T10:38:00Z">
        <w:r w:rsidR="0094568D">
          <w:t>,</w:t>
        </w:r>
      </w:ins>
      <w:r w:rsidR="00907DD6">
        <w:t xml:space="preserve"> or </w:t>
      </w:r>
      <w:r>
        <w:t>sort</w:t>
      </w:r>
      <w:r w:rsidR="00907DD6">
        <w:t xml:space="preserve"> the data based on </w:t>
      </w:r>
      <w:r w:rsidR="0071630F">
        <w:t xml:space="preserve">a particular </w:t>
      </w:r>
      <w:r w:rsidR="00907DD6">
        <w:t xml:space="preserve">condition. You can remember </w:t>
      </w:r>
      <w:r w:rsidR="009666D2">
        <w:t xml:space="preserve">the </w:t>
      </w:r>
      <w:r w:rsidR="00907DD6">
        <w:t xml:space="preserve">query parameter as </w:t>
      </w:r>
      <w:r w:rsidR="00C608A5">
        <w:t xml:space="preserve">the </w:t>
      </w:r>
      <w:r w:rsidR="00907DD6" w:rsidRPr="00B3184E">
        <w:rPr>
          <w:rStyle w:val="P-Code"/>
        </w:rPr>
        <w:t>WHERE</w:t>
      </w:r>
      <w:r w:rsidR="00907DD6">
        <w:t xml:space="preserve"> clause used in SQL. </w:t>
      </w:r>
    </w:p>
    <w:p w14:paraId="19559884" w14:textId="2E469260" w:rsidR="000137DB" w:rsidDel="009C2EE7" w:rsidRDefault="00731ABB" w:rsidP="00B3184E">
      <w:pPr>
        <w:pStyle w:val="P-Regular"/>
        <w:rPr>
          <w:del w:id="758" w:author="Rounak Kulkarni" w:date="2022-04-05T13:51:00Z"/>
        </w:rPr>
      </w:pPr>
      <w:r>
        <w:t xml:space="preserve">It is </w:t>
      </w:r>
      <w:r w:rsidR="00E073B7">
        <w:t xml:space="preserve">passed at the end of the URL, followed by </w:t>
      </w:r>
      <w:proofErr w:type="gramStart"/>
      <w:r w:rsidR="00E073B7">
        <w:t xml:space="preserve">a </w:t>
      </w:r>
      <w:r w:rsidR="00A76EB3" w:rsidRPr="00B3184E">
        <w:rPr>
          <w:rStyle w:val="P-Code"/>
        </w:rPr>
        <w:t>?</w:t>
      </w:r>
      <w:proofErr w:type="gramEnd"/>
      <w:r w:rsidR="00E073B7">
        <w:t xml:space="preserve"> </w:t>
      </w:r>
      <w:r w:rsidR="00A76EB3">
        <w:t>and separated</w:t>
      </w:r>
      <w:r w:rsidR="00E073B7">
        <w:t xml:space="preserve"> by </w:t>
      </w:r>
      <w:r w:rsidR="00881B62" w:rsidRPr="00B3184E">
        <w:rPr>
          <w:rStyle w:val="P-Code"/>
        </w:rPr>
        <w:t>&amp;</w:t>
      </w:r>
      <w:ins w:id="759" w:author="Yashi Gupta" w:date="2022-03-24T12:43:00Z">
        <w:r w:rsidR="008D490C" w:rsidRPr="00B3184E">
          <w:t>,</w:t>
        </w:r>
      </w:ins>
      <w:r w:rsidR="00881B62">
        <w:t xml:space="preserve"> if</w:t>
      </w:r>
      <w:r w:rsidR="00A76EB3">
        <w:t xml:space="preserve"> there</w:t>
      </w:r>
      <w:r w:rsidR="00881B62">
        <w:t xml:space="preserve"> </w:t>
      </w:r>
      <w:r w:rsidR="00983626">
        <w:t xml:space="preserve">are </w:t>
      </w:r>
      <w:r w:rsidR="00881B62">
        <w:t xml:space="preserve">more than </w:t>
      </w:r>
      <w:r w:rsidR="000359CF">
        <w:t xml:space="preserve">one </w:t>
      </w:r>
      <w:r w:rsidR="000137DB">
        <w:t>query parameters.</w:t>
      </w:r>
      <w:ins w:id="760" w:author="Yashi Gupta" w:date="2022-03-24T12:43:00Z">
        <w:r w:rsidR="008D490C">
          <w:t xml:space="preserve"> For e</w:t>
        </w:r>
      </w:ins>
      <w:r w:rsidR="000137DB">
        <w:t>xample</w:t>
      </w:r>
      <w:ins w:id="761" w:author="Rounak Kulkarni" w:date="2022-04-05T13:51:00Z">
        <w:r w:rsidR="009C2EE7">
          <w:t>,</w:t>
        </w:r>
      </w:ins>
      <w:del w:id="762" w:author="Rounak Kulkarni" w:date="2022-04-05T13:51:00Z">
        <w:r w:rsidR="000137DB" w:rsidDel="009C2EE7">
          <w:delText>:</w:delText>
        </w:r>
      </w:del>
      <w:ins w:id="763" w:author="Rounak Kulkarni" w:date="2022-04-05T13:51:00Z">
        <w:r w:rsidR="009C2EE7">
          <w:t xml:space="preserve"> we can use this </w:t>
        </w:r>
        <w:proofErr w:type="spellStart"/>
        <w:r w:rsidR="009C2EE7">
          <w:t>to</w:t>
        </w:r>
      </w:ins>
      <w:del w:id="764" w:author="Rounak Kulkarni" w:date="2022-04-05T13:51:00Z">
        <w:r w:rsidR="000137DB" w:rsidDel="009C2EE7">
          <w:delText xml:space="preserve"> </w:delText>
        </w:r>
      </w:del>
    </w:p>
    <w:p w14:paraId="0D86F2C5" w14:textId="646A42BE" w:rsidR="00B60546" w:rsidRDefault="000E535E" w:rsidP="00B3184E">
      <w:pPr>
        <w:pStyle w:val="P-Regular"/>
      </w:pPr>
      <w:del w:id="765" w:author="Rounak Kulkarni" w:date="2022-04-05T13:51:00Z">
        <w:r w:rsidDel="009C2EE7">
          <w:delText>I</w:delText>
        </w:r>
      </w:del>
      <w:ins w:id="766" w:author="Rounak Kulkarni" w:date="2022-04-05T13:51:00Z">
        <w:r w:rsidR="009C2EE7">
          <w:t>i</w:t>
        </w:r>
      </w:ins>
      <w:r>
        <w:t>mplement</w:t>
      </w:r>
      <w:proofErr w:type="spellEnd"/>
      <w:r>
        <w:t xml:space="preserve"> pagination and fetch </w:t>
      </w:r>
      <w:r w:rsidR="000117E8">
        <w:t>limited</w:t>
      </w:r>
      <w:r w:rsidR="00CA034D">
        <w:t xml:space="preserve"> songs per page which were released in </w:t>
      </w:r>
      <w:r w:rsidR="000117E8">
        <w:t xml:space="preserve">a particular </w:t>
      </w:r>
      <w:r w:rsidR="00CA034D">
        <w:t>year</w:t>
      </w:r>
      <w:ins w:id="767" w:author="Rounak Kulkarni" w:date="2022-04-05T13:51:00Z">
        <w:r w:rsidR="009C2EE7">
          <w:t>.</w:t>
        </w:r>
      </w:ins>
    </w:p>
    <w:p w14:paraId="1C5BA9E8" w14:textId="0187FA6F" w:rsidR="00850C71" w:rsidRDefault="00850C71" w:rsidP="00B3184E">
      <w:pPr>
        <w:pStyle w:val="P-Regular"/>
      </w:pPr>
      <w:r>
        <w:t>So here</w:t>
      </w:r>
      <w:ins w:id="768" w:author="Rounak Kulkarni" w:date="2022-04-05T13:51:00Z">
        <w:r w:rsidR="009C2EE7">
          <w:t>,</w:t>
        </w:r>
      </w:ins>
      <w:r>
        <w:t xml:space="preserve"> year and limit are the query parameters</w:t>
      </w:r>
      <w:r w:rsidR="00047B3A">
        <w:t xml:space="preserve"> (see </w:t>
      </w:r>
      <w:r w:rsidR="00047B3A" w:rsidRPr="00B3184E">
        <w:rPr>
          <w:rStyle w:val="P-Italics"/>
        </w:rPr>
        <w:t>Figure 2.1</w:t>
      </w:r>
      <w:ins w:id="769" w:author="Akshata Sawant" w:date="2022-04-01T14:50:00Z">
        <w:r w:rsidR="00AE3E05">
          <w:rPr>
            <w:rStyle w:val="P-Italics"/>
          </w:rPr>
          <w:t>1</w:t>
        </w:r>
      </w:ins>
      <w:del w:id="770" w:author="Akshata Sawant" w:date="2022-04-01T14:50:00Z">
        <w:r w:rsidR="00047B3A" w:rsidRPr="00B3184E" w:rsidDel="00AE3E05">
          <w:rPr>
            <w:rStyle w:val="P-Italics"/>
          </w:rPr>
          <w:delText>2</w:delText>
        </w:r>
      </w:del>
      <w:r w:rsidR="00047B3A">
        <w:t>).</w:t>
      </w:r>
    </w:p>
    <w:p w14:paraId="685B9D70" w14:textId="6E85C175" w:rsidR="000117E8" w:rsidRPr="00B3184E" w:rsidRDefault="000117E8" w:rsidP="00795BB8">
      <w:pPr>
        <w:rPr>
          <w:rStyle w:val="P-Code"/>
        </w:rPr>
      </w:pPr>
      <w:r w:rsidRPr="00B3184E">
        <w:rPr>
          <w:rStyle w:val="P-Code"/>
        </w:rPr>
        <w:t>/</w:t>
      </w:r>
      <w:proofErr w:type="spellStart"/>
      <w:proofErr w:type="gramStart"/>
      <w:r w:rsidRPr="00B3184E">
        <w:rPr>
          <w:rStyle w:val="P-Code"/>
        </w:rPr>
        <w:t>songs</w:t>
      </w:r>
      <w:proofErr w:type="gramEnd"/>
      <w:r w:rsidRPr="00B3184E">
        <w:rPr>
          <w:rStyle w:val="P-Code"/>
        </w:rPr>
        <w:t>?year</w:t>
      </w:r>
      <w:proofErr w:type="spellEnd"/>
      <w:r w:rsidRPr="00B3184E">
        <w:rPr>
          <w:rStyle w:val="P-Code"/>
        </w:rPr>
        <w:t>=&lt;</w:t>
      </w:r>
      <w:r w:rsidR="00EC471F" w:rsidRPr="00B3184E">
        <w:rPr>
          <w:rStyle w:val="P-Code"/>
        </w:rPr>
        <w:t>year</w:t>
      </w:r>
      <w:r w:rsidRPr="00B3184E">
        <w:rPr>
          <w:rStyle w:val="P-Code"/>
        </w:rPr>
        <w:t>&gt;</w:t>
      </w:r>
      <w:r w:rsidR="00EC471F" w:rsidRPr="00B3184E">
        <w:rPr>
          <w:rStyle w:val="P-Code"/>
        </w:rPr>
        <w:t>&amp;limit=&lt;</w:t>
      </w:r>
      <w:proofErr w:type="spellStart"/>
      <w:r w:rsidR="00EC471F" w:rsidRPr="00B3184E">
        <w:rPr>
          <w:rStyle w:val="P-Code"/>
        </w:rPr>
        <w:t>pageLimit</w:t>
      </w:r>
      <w:proofErr w:type="spellEnd"/>
      <w:r w:rsidR="00EC471F" w:rsidRPr="00B3184E">
        <w:rPr>
          <w:rStyle w:val="P-Code"/>
        </w:rPr>
        <w:t>&gt;</w:t>
      </w:r>
    </w:p>
    <w:p w14:paraId="60C254BA" w14:textId="6937D461" w:rsidR="00731ABB" w:rsidRDefault="00731ABB" w:rsidP="00B3184E">
      <w:pPr>
        <w:pStyle w:val="P-Regular"/>
      </w:pPr>
      <w:r>
        <w:t xml:space="preserve">This is how an actual request would look like: </w:t>
      </w:r>
      <w:r w:rsidRPr="00D35BC9">
        <w:rPr>
          <w:rStyle w:val="P-Code"/>
        </w:rPr>
        <w:t>http://&lt;host&gt;/songs?year=2020&amp;limit=20</w:t>
      </w:r>
    </w:p>
    <w:p w14:paraId="61B6AF3D" w14:textId="77777777" w:rsidR="00731ABB" w:rsidRDefault="00731ABB" w:rsidP="00795BB8"/>
    <w:p w14:paraId="31895B55" w14:textId="22A95903" w:rsidR="005F6EF1" w:rsidRDefault="0017614F" w:rsidP="0017614F">
      <w:pPr>
        <w:jc w:val="center"/>
      </w:pPr>
      <w:commentRangeStart w:id="771"/>
      <w:commentRangeStart w:id="772"/>
      <w:commentRangeStart w:id="773"/>
      <w:r w:rsidRPr="0017614F">
        <w:rPr>
          <w:noProof/>
        </w:rPr>
        <w:lastRenderedPageBreak/>
        <w:drawing>
          <wp:inline distT="0" distB="0" distL="0" distR="0" wp14:anchorId="72DEFD44" wp14:editId="48653B0A">
            <wp:extent cx="4171071" cy="264329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4188097" cy="2654085"/>
                    </a:xfrm>
                    <a:prstGeom prst="rect">
                      <a:avLst/>
                    </a:prstGeom>
                  </pic:spPr>
                </pic:pic>
              </a:graphicData>
            </a:graphic>
          </wp:inline>
        </w:drawing>
      </w:r>
      <w:commentRangeEnd w:id="771"/>
      <w:r w:rsidR="008D490C">
        <w:rPr>
          <w:rStyle w:val="CommentReference"/>
        </w:rPr>
        <w:commentReference w:id="771"/>
      </w:r>
      <w:commentRangeEnd w:id="772"/>
      <w:r w:rsidR="00C265F2">
        <w:rPr>
          <w:rStyle w:val="CommentReference"/>
        </w:rPr>
        <w:commentReference w:id="772"/>
      </w:r>
      <w:commentRangeEnd w:id="773"/>
      <w:r w:rsidR="009C2EE7">
        <w:rPr>
          <w:rStyle w:val="CommentReference"/>
        </w:rPr>
        <w:commentReference w:id="773"/>
      </w:r>
    </w:p>
    <w:p w14:paraId="6A3438D4" w14:textId="3DD3666A" w:rsidR="00047B3A" w:rsidRDefault="00047B3A">
      <w:pPr>
        <w:pStyle w:val="IMG-Caption"/>
        <w:pPrChange w:id="774" w:author="Akshata Sawant" w:date="2022-04-01T09:48:00Z">
          <w:pPr>
            <w:jc w:val="center"/>
          </w:pPr>
        </w:pPrChange>
      </w:pPr>
      <w:r>
        <w:t>Figure 2.1</w:t>
      </w:r>
      <w:ins w:id="775" w:author="Akshata Sawant" w:date="2022-04-01T09:48:00Z">
        <w:r w:rsidR="006776A7">
          <w:t>1</w:t>
        </w:r>
      </w:ins>
      <w:del w:id="776" w:author="Akshata Sawant" w:date="2022-04-01T09:48:00Z">
        <w:r w:rsidDel="006776A7">
          <w:delText>2</w:delText>
        </w:r>
      </w:del>
      <w:r>
        <w:t xml:space="preserve"> – Demonstrate Query Parameter</w:t>
      </w:r>
    </w:p>
    <w:p w14:paraId="7B7E68A1" w14:textId="6E1D3092" w:rsidR="008D490C" w:rsidRDefault="00D23AF6" w:rsidP="00D35BC9">
      <w:pPr>
        <w:pStyle w:val="P-Regular"/>
        <w:rPr>
          <w:ins w:id="777" w:author="Yashi Gupta" w:date="2022-03-24T12:44:00Z"/>
        </w:rPr>
      </w:pPr>
      <w:r>
        <w:t xml:space="preserve">You can add more parameters like required, </w:t>
      </w:r>
      <w:r w:rsidR="00DE6C89">
        <w:t>type, display name, description</w:t>
      </w:r>
      <w:ins w:id="778" w:author="Rounak Kulkarni" w:date="2022-04-05T13:52:00Z">
        <w:r w:rsidR="008462E8">
          <w:t>, and more</w:t>
        </w:r>
      </w:ins>
      <w:r w:rsidR="00DE6C89">
        <w:t xml:space="preserve"> to further</w:t>
      </w:r>
      <w:r w:rsidR="00205A01">
        <w:t xml:space="preserve"> describe your query parameter.</w:t>
      </w:r>
    </w:p>
    <w:p w14:paraId="77F80CC6" w14:textId="0DFA88F1" w:rsidR="003F42BE" w:rsidRDefault="008D490C" w:rsidP="00D35BC9">
      <w:pPr>
        <w:pStyle w:val="P-Regular"/>
      </w:pPr>
      <w:commentRangeStart w:id="779"/>
      <w:commentRangeStart w:id="780"/>
      <w:commentRangeStart w:id="781"/>
      <w:ins w:id="782" w:author="Yashi Gupta" w:date="2022-03-24T12:44:00Z">
        <w:r>
          <w:t>…</w:t>
        </w:r>
        <w:commentRangeEnd w:id="779"/>
        <w:r>
          <w:rPr>
            <w:rStyle w:val="CommentReference"/>
            <w:rFonts w:eastAsiaTheme="minorHAnsi"/>
            <w:lang w:val="en-US"/>
          </w:rPr>
          <w:commentReference w:id="779"/>
        </w:r>
      </w:ins>
      <w:commentRangeEnd w:id="780"/>
      <w:r w:rsidR="00906168">
        <w:rPr>
          <w:rStyle w:val="CommentReference"/>
          <w:rFonts w:eastAsiaTheme="minorHAnsi"/>
          <w:lang w:val="en-US"/>
        </w:rPr>
        <w:commentReference w:id="780"/>
      </w:r>
      <w:commentRangeEnd w:id="781"/>
      <w:r w:rsidR="008462E8">
        <w:rPr>
          <w:rStyle w:val="CommentReference"/>
          <w:rFonts w:eastAsiaTheme="minorHAnsi"/>
          <w:lang w:val="en-US"/>
        </w:rPr>
        <w:commentReference w:id="781"/>
      </w:r>
    </w:p>
    <w:p w14:paraId="184377D5" w14:textId="5EE24999" w:rsidR="005C6E43" w:rsidRDefault="00155012" w:rsidP="008462E8">
      <w:pPr>
        <w:pStyle w:val="P-Regular"/>
      </w:pPr>
      <w:r>
        <w:t xml:space="preserve">Getting back to our API Design, </w:t>
      </w:r>
      <w:ins w:id="783" w:author="Rounak Kulkarni" w:date="2022-04-05T13:53:00Z">
        <w:r w:rsidR="008462E8">
          <w:t xml:space="preserve">as </w:t>
        </w:r>
      </w:ins>
      <w:r>
        <w:t xml:space="preserve">you can see in the </w:t>
      </w:r>
      <w:del w:id="784" w:author="Rounak Kulkarni" w:date="2022-04-05T13:53:00Z">
        <w:r w:rsidDel="008462E8">
          <w:delText>b</w:delText>
        </w:r>
        <w:r w:rsidR="00F938A6" w:rsidDel="008462E8">
          <w:delText>elow</w:delText>
        </w:r>
        <w:r w:rsidDel="008462E8">
          <w:delText xml:space="preserve"> </w:delText>
        </w:r>
      </w:del>
      <w:ins w:id="785" w:author="Rounak Kulkarni" w:date="2022-04-05T13:53:00Z">
        <w:r w:rsidR="008462E8">
          <w:t xml:space="preserve">following </w:t>
        </w:r>
      </w:ins>
      <w:r>
        <w:t>figure</w:t>
      </w:r>
      <w:ins w:id="786" w:author="Rounak Kulkarni" w:date="2022-04-05T13:53:00Z">
        <w:r w:rsidR="008462E8">
          <w:t>,</w:t>
        </w:r>
      </w:ins>
      <w:del w:id="787" w:author="Rounak Kulkarni" w:date="2022-04-05T13:53:00Z">
        <w:r w:rsidDel="008462E8">
          <w:delText>;</w:delText>
        </w:r>
      </w:del>
      <w:r>
        <w:t xml:space="preserve"> </w:t>
      </w:r>
      <w:ins w:id="788" w:author="Rounak Kulkarni" w:date="2022-04-05T13:53:00Z">
        <w:r w:rsidR="008462E8">
          <w:t>w</w:t>
        </w:r>
      </w:ins>
      <w:del w:id="789" w:author="Rounak Kulkarni" w:date="2022-04-05T13:53:00Z">
        <w:r w:rsidR="00047B3A" w:rsidDel="008462E8">
          <w:delText>W</w:delText>
        </w:r>
      </w:del>
      <w:r>
        <w:t>e’ve added a new</w:t>
      </w:r>
      <w:ins w:id="790" w:author="Rounak Kulkarni" w:date="2022-04-05T13:54:00Z">
        <w:r w:rsidR="008462E8">
          <w:t xml:space="preserve"> </w:t>
        </w:r>
      </w:ins>
      <w:del w:id="791" w:author="Rounak Kulkarni" w:date="2022-04-05T13:54:00Z">
        <w:r w:rsidDel="008462E8">
          <w:delText xml:space="preserve"> </w:delText>
        </w:r>
      </w:del>
      <w:r>
        <w:t xml:space="preserve">endpoint </w:t>
      </w:r>
      <w:r w:rsidRPr="00D35BC9">
        <w:rPr>
          <w:rStyle w:val="P-Code"/>
        </w:rPr>
        <w:t>/song/{</w:t>
      </w:r>
      <w:proofErr w:type="spellStart"/>
      <w:r w:rsidRPr="00D35BC9">
        <w:rPr>
          <w:rStyle w:val="P-Code"/>
        </w:rPr>
        <w:t>artistCode</w:t>
      </w:r>
      <w:proofErr w:type="spellEnd"/>
      <w:r w:rsidRPr="00D35BC9">
        <w:rPr>
          <w:rStyle w:val="P-Code"/>
        </w:rPr>
        <w:t>}</w:t>
      </w:r>
      <w:r>
        <w:t xml:space="preserve"> with </w:t>
      </w:r>
      <w:commentRangeStart w:id="792"/>
      <w:commentRangeStart w:id="793"/>
      <w:r w:rsidRPr="00D35BC9">
        <w:rPr>
          <w:rStyle w:val="P-Code"/>
        </w:rPr>
        <w:t>POST</w:t>
      </w:r>
      <w:r>
        <w:t xml:space="preserve"> method</w:t>
      </w:r>
      <w:ins w:id="794" w:author="Rounak Kulkarni" w:date="2022-04-05T13:53:00Z">
        <w:r w:rsidR="008462E8">
          <w:t>. This</w:t>
        </w:r>
      </w:ins>
      <w:ins w:id="795" w:author="Yashi Gupta" w:date="2022-03-24T12:44:00Z">
        <w:del w:id="796" w:author="Rounak Kulkarni" w:date="2022-04-05T13:53:00Z">
          <w:r w:rsidR="008D490C" w:rsidRPr="008D490C" w:rsidDel="008462E8">
            <w:delText>,</w:delText>
          </w:r>
        </w:del>
      </w:ins>
      <w:ins w:id="797" w:author="Rounak Kulkarni" w:date="2022-04-05T13:53:00Z">
        <w:r w:rsidR="008462E8" w:rsidDel="008462E8">
          <w:t xml:space="preserve"> </w:t>
        </w:r>
      </w:ins>
      <w:del w:id="798" w:author="Rounak Kulkarni" w:date="2022-04-05T13:53:00Z">
        <w:r w:rsidDel="008462E8">
          <w:delText xml:space="preserve"> </w:delText>
        </w:r>
        <w:commentRangeEnd w:id="792"/>
        <w:r w:rsidR="008D490C" w:rsidDel="008462E8">
          <w:rPr>
            <w:rStyle w:val="CommentReference"/>
            <w:rFonts w:eastAsiaTheme="minorHAnsi"/>
            <w:lang w:val="en-US"/>
          </w:rPr>
          <w:commentReference w:id="792"/>
        </w:r>
        <w:commentRangeEnd w:id="793"/>
        <w:r w:rsidR="00966A70" w:rsidDel="008462E8">
          <w:rPr>
            <w:rStyle w:val="CommentReference"/>
            <w:rFonts w:eastAsiaTheme="minorHAnsi"/>
            <w:lang w:val="en-US"/>
          </w:rPr>
          <w:commentReference w:id="793"/>
        </w:r>
        <w:r w:rsidDel="008462E8">
          <w:delText>which</w:delText>
        </w:r>
      </w:del>
      <w:r>
        <w:t xml:space="preserve"> is responsible for creating a new record in the backend syste</w:t>
      </w:r>
      <w:r w:rsidR="00047B3A">
        <w:t>m</w:t>
      </w:r>
      <w:ins w:id="799" w:author="Rounak Kulkarni" w:date="2022-04-05T13:54:00Z">
        <w:r w:rsidR="008462E8">
          <w:t>.</w:t>
        </w:r>
      </w:ins>
      <w:del w:id="800" w:author="Rounak Kulkarni" w:date="2022-04-05T13:54:00Z">
        <w:r w:rsidR="00047B3A" w:rsidDel="008462E8">
          <w:delText xml:space="preserve"> (see </w:delText>
        </w:r>
        <w:r w:rsidR="00047B3A" w:rsidRPr="00D35BC9" w:rsidDel="008462E8">
          <w:rPr>
            <w:rStyle w:val="P-Italics"/>
          </w:rPr>
          <w:delText>Figure 2.1</w:delText>
        </w:r>
      </w:del>
      <w:ins w:id="801" w:author="Akshata Sawant" w:date="2022-04-01T14:51:00Z">
        <w:del w:id="802" w:author="Rounak Kulkarni" w:date="2022-04-05T13:54:00Z">
          <w:r w:rsidR="00727290" w:rsidDel="008462E8">
            <w:rPr>
              <w:rStyle w:val="P-Italics"/>
            </w:rPr>
            <w:delText>2</w:delText>
          </w:r>
        </w:del>
      </w:ins>
      <w:del w:id="803" w:author="Rounak Kulkarni" w:date="2022-04-05T13:54:00Z">
        <w:r w:rsidR="00DC3F6B" w:rsidRPr="00D35BC9" w:rsidDel="008462E8">
          <w:rPr>
            <w:rStyle w:val="P-Italics"/>
          </w:rPr>
          <w:delText>3</w:delText>
        </w:r>
        <w:r w:rsidR="00047B3A" w:rsidDel="008462E8">
          <w:delText>).</w:delText>
        </w:r>
      </w:del>
    </w:p>
    <w:p w14:paraId="2A206B63" w14:textId="77777777" w:rsidR="003558D6" w:rsidRDefault="00D34558" w:rsidP="00D35BC9">
      <w:pPr>
        <w:pStyle w:val="IMG-Caption"/>
      </w:pPr>
      <w:r w:rsidRPr="00D34558">
        <w:rPr>
          <w:noProof/>
        </w:rPr>
        <w:drawing>
          <wp:inline distT="0" distB="0" distL="0" distR="0" wp14:anchorId="432CD9A0" wp14:editId="79E49F20">
            <wp:extent cx="5732585" cy="2678269"/>
            <wp:effectExtent l="0" t="0" r="0" b="1905"/>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6"/>
                    <a:stretch>
                      <a:fillRect/>
                    </a:stretch>
                  </pic:blipFill>
                  <pic:spPr>
                    <a:xfrm>
                      <a:off x="0" y="0"/>
                      <a:ext cx="5736710" cy="2680196"/>
                    </a:xfrm>
                    <a:prstGeom prst="rect">
                      <a:avLst/>
                    </a:prstGeom>
                  </pic:spPr>
                </pic:pic>
              </a:graphicData>
            </a:graphic>
          </wp:inline>
        </w:drawing>
      </w:r>
    </w:p>
    <w:p w14:paraId="4CD8D5A8" w14:textId="161A9883" w:rsidR="00047B3A" w:rsidRDefault="00047B3A" w:rsidP="00A735D7">
      <w:pPr>
        <w:pStyle w:val="IMG-Caption"/>
      </w:pPr>
      <w:r>
        <w:t>Figure 2.1</w:t>
      </w:r>
      <w:ins w:id="804" w:author="Akshata Sawant" w:date="2022-04-01T09:48:00Z">
        <w:r w:rsidR="00D26940">
          <w:t>2</w:t>
        </w:r>
      </w:ins>
      <w:del w:id="805" w:author="Akshata Sawant" w:date="2022-04-01T09:48:00Z">
        <w:r w:rsidDel="00D26940">
          <w:delText>3</w:delText>
        </w:r>
      </w:del>
      <w:r>
        <w:t xml:space="preserve"> </w:t>
      </w:r>
      <w:r w:rsidR="00DC3F6B">
        <w:t>–</w:t>
      </w:r>
      <w:r>
        <w:t xml:space="preserve"> </w:t>
      </w:r>
      <w:r w:rsidR="00DC3F6B">
        <w:t>Added a new endpoint to POST a new song</w:t>
      </w:r>
    </w:p>
    <w:p w14:paraId="0395CC09" w14:textId="219515C9" w:rsidR="003E57BA" w:rsidRDefault="004C18AA" w:rsidP="00A735D7">
      <w:pPr>
        <w:pStyle w:val="P-Regular"/>
      </w:pPr>
      <w:r>
        <w:t xml:space="preserve">As it’s a </w:t>
      </w:r>
      <w:r w:rsidR="003558D6">
        <w:t xml:space="preserve">POST </w:t>
      </w:r>
      <w:r>
        <w:t xml:space="preserve">method, we’ll also </w:t>
      </w:r>
      <w:r w:rsidR="002F299A">
        <w:t>provide</w:t>
      </w:r>
      <w:r>
        <w:t xml:space="preserve"> </w:t>
      </w:r>
      <w:r w:rsidR="009140DA">
        <w:t xml:space="preserve">a </w:t>
      </w:r>
      <w:r>
        <w:t xml:space="preserve">request body </w:t>
      </w:r>
      <w:r w:rsidR="003E57BA">
        <w:t>like</w:t>
      </w:r>
      <w:r w:rsidR="00F751EC">
        <w:t xml:space="preserve"> what is mentioned </w:t>
      </w:r>
      <w:r>
        <w:t>in the example</w:t>
      </w:r>
      <w:ins w:id="806" w:author="Rounak Kulkarni" w:date="2022-04-05T13:55:00Z">
        <w:r w:rsidR="007A2C86">
          <w:t>,</w:t>
        </w:r>
      </w:ins>
      <w:r w:rsidR="001F07B1">
        <w:t xml:space="preserve"> </w:t>
      </w:r>
      <w:ins w:id="807" w:author="Yashi Gupta" w:date="2022-03-24T12:45:00Z">
        <w:r w:rsidR="008D490C">
          <w:t>and</w:t>
        </w:r>
      </w:ins>
      <w:r w:rsidR="001F07B1">
        <w:t xml:space="preserve"> we </w:t>
      </w:r>
      <w:commentRangeStart w:id="808"/>
      <w:commentRangeStart w:id="809"/>
      <w:r w:rsidR="001F07B1">
        <w:t xml:space="preserve">can expect a response 200 </w:t>
      </w:r>
      <w:commentRangeEnd w:id="808"/>
      <w:r w:rsidR="00163137">
        <w:rPr>
          <w:rStyle w:val="CommentReference"/>
          <w:rFonts w:eastAsiaTheme="minorHAnsi"/>
          <w:lang w:val="en-US"/>
        </w:rPr>
        <w:commentReference w:id="808"/>
      </w:r>
      <w:commentRangeEnd w:id="809"/>
      <w:r w:rsidR="00C265F2">
        <w:rPr>
          <w:rStyle w:val="CommentReference"/>
          <w:rFonts w:eastAsiaTheme="minorHAnsi"/>
          <w:lang w:val="en-US"/>
        </w:rPr>
        <w:commentReference w:id="809"/>
      </w:r>
      <w:r w:rsidR="001F07B1">
        <w:t>after it</w:t>
      </w:r>
      <w:ins w:id="810" w:author="Yashi Gupta" w:date="2022-03-24T12:45:00Z">
        <w:r w:rsidR="008D490C">
          <w:t xml:space="preserve"> ha</w:t>
        </w:r>
      </w:ins>
      <w:r w:rsidR="001F07B1">
        <w:t>s successfully created a new song entry</w:t>
      </w:r>
      <w:ins w:id="811" w:author="Rounak Kulkarni" w:date="2022-04-05T13:55:00Z">
        <w:r w:rsidR="00FE2543">
          <w:t>.</w:t>
        </w:r>
      </w:ins>
      <w:ins w:id="812" w:author="Rounak Kulkarni" w:date="2022-03-30T11:43:00Z">
        <w:r w:rsidR="00FA0F16">
          <w:t xml:space="preserve"> </w:t>
        </w:r>
      </w:ins>
      <w:r w:rsidR="003E57BA">
        <w:t xml:space="preserve">You can set </w:t>
      </w:r>
      <w:r w:rsidR="007235D0">
        <w:t>multiple status</w:t>
      </w:r>
      <w:r w:rsidR="003E57BA">
        <w:t xml:space="preserve"> code</w:t>
      </w:r>
      <w:r w:rsidR="00D60773">
        <w:t>s</w:t>
      </w:r>
      <w:r w:rsidR="003E57BA">
        <w:t xml:space="preserve"> and </w:t>
      </w:r>
      <w:r w:rsidR="003F42BE">
        <w:t>its</w:t>
      </w:r>
      <w:r w:rsidR="007235D0">
        <w:t xml:space="preserve"> corresponding response.</w:t>
      </w:r>
    </w:p>
    <w:p w14:paraId="14360CE6" w14:textId="59671E66" w:rsidR="001F07B1" w:rsidRDefault="001F07B1" w:rsidP="00A735D7">
      <w:pPr>
        <w:pStyle w:val="P-Regular"/>
      </w:pPr>
      <w:r>
        <w:lastRenderedPageBreak/>
        <w:t xml:space="preserve">Currently, </w:t>
      </w:r>
      <w:r w:rsidR="004F4350">
        <w:t xml:space="preserve">in our RAML, </w:t>
      </w:r>
      <w:r>
        <w:t xml:space="preserve">we’ve </w:t>
      </w:r>
      <w:r w:rsidR="00F3071B">
        <w:t xml:space="preserve">added just two </w:t>
      </w:r>
      <w:r w:rsidR="008C4402">
        <w:t>endpoints,</w:t>
      </w:r>
      <w:r w:rsidR="00F3071B">
        <w:t xml:space="preserve"> and </w:t>
      </w:r>
      <w:r w:rsidR="008674EF">
        <w:t xml:space="preserve">each </w:t>
      </w:r>
      <w:r w:rsidR="006F2525">
        <w:t>has</w:t>
      </w:r>
      <w:r w:rsidR="008674EF">
        <w:t xml:space="preserve"> a single </w:t>
      </w:r>
      <w:r w:rsidR="00F3071B">
        <w:t>method</w:t>
      </w:r>
      <w:r w:rsidR="008674EF">
        <w:t>;</w:t>
      </w:r>
      <w:r w:rsidR="00F3071B">
        <w:t xml:space="preserve"> imagine if we have 20+</w:t>
      </w:r>
      <w:r w:rsidR="0047173A">
        <w:t xml:space="preserve"> endpoints and each endpoint has at least </w:t>
      </w:r>
      <w:ins w:id="813" w:author="Rounak Kulkarni" w:date="2022-03-30T11:43:00Z">
        <w:r w:rsidR="00FA0F16">
          <w:t>two</w:t>
        </w:r>
      </w:ins>
      <w:r w:rsidR="0047173A">
        <w:t xml:space="preserve"> methods</w:t>
      </w:r>
      <w:ins w:id="814" w:author="Rounak Kulkarni" w:date="2022-03-30T11:43:00Z">
        <w:r w:rsidR="00FA0F16">
          <w:t>.</w:t>
        </w:r>
      </w:ins>
      <w:r w:rsidR="0047173A">
        <w:t xml:space="preserve"> </w:t>
      </w:r>
      <w:ins w:id="815" w:author="Rounak Kulkarni" w:date="2022-03-30T11:43:00Z">
        <w:r w:rsidR="00FA0F16">
          <w:t>I</w:t>
        </w:r>
      </w:ins>
      <w:r w:rsidR="0047173A">
        <w:t xml:space="preserve">n this case, </w:t>
      </w:r>
      <w:r w:rsidR="00631BA6">
        <w:t>the RAML would get</w:t>
      </w:r>
      <w:ins w:id="816" w:author="Rounak Kulkarni" w:date="2022-03-30T11:44:00Z">
        <w:r w:rsidR="00FA0F16">
          <w:t xml:space="preserve"> pretty bulky</w:t>
        </w:r>
      </w:ins>
      <w:r w:rsidR="00631BA6">
        <w:t xml:space="preserve">. </w:t>
      </w:r>
    </w:p>
    <w:p w14:paraId="5F975060" w14:textId="640618B4" w:rsidR="00631BA6" w:rsidRDefault="00631BA6" w:rsidP="00A735D7">
      <w:pPr>
        <w:pStyle w:val="P-Regular"/>
      </w:pPr>
      <w:r>
        <w:t xml:space="preserve">Hence, to make </w:t>
      </w:r>
      <w:r w:rsidR="0080537A">
        <w:t xml:space="preserve">RAML </w:t>
      </w:r>
      <w:r w:rsidR="00C5318E">
        <w:t>lightweight</w:t>
      </w:r>
      <w:r w:rsidR="0080537A">
        <w:t>, flexible</w:t>
      </w:r>
      <w:ins w:id="817" w:author="Rounak Kulkarni" w:date="2022-03-30T11:44:00Z">
        <w:r w:rsidR="00792CBD">
          <w:t>,</w:t>
        </w:r>
      </w:ins>
      <w:r w:rsidR="00F8581F">
        <w:t xml:space="preserve"> and easily readable, we will </w:t>
      </w:r>
      <w:r w:rsidR="00C5318E">
        <w:t>externalize</w:t>
      </w:r>
      <w:r w:rsidR="00F8581F">
        <w:t xml:space="preserve"> common, recurring </w:t>
      </w:r>
      <w:r w:rsidR="00C5318E">
        <w:t>components and then call them explicitly when required.</w:t>
      </w:r>
    </w:p>
    <w:p w14:paraId="079BF989" w14:textId="77777777" w:rsidR="003452DE" w:rsidRDefault="00EC5D6B">
      <w:pPr>
        <w:pStyle w:val="P-Regular"/>
        <w:rPr>
          <w:ins w:id="818" w:author="Akshata Sawant" w:date="2022-04-01T14:51:00Z"/>
        </w:rPr>
        <w:pPrChange w:id="819" w:author="Rounak Kulkarni" w:date="2022-04-05T17:15:00Z">
          <w:pPr>
            <w:pStyle w:val="P-Regular"/>
            <w:numPr>
              <w:numId w:val="42"/>
            </w:numPr>
            <w:ind w:left="720" w:hanging="360"/>
          </w:pPr>
        </w:pPrChange>
      </w:pPr>
      <w:r>
        <w:t xml:space="preserve">If you click on the </w:t>
      </w:r>
      <w:r w:rsidRPr="00A735D7">
        <w:rPr>
          <w:rStyle w:val="P-Bold"/>
        </w:rPr>
        <w:t>+</w:t>
      </w:r>
      <w:r>
        <w:t xml:space="preserve"> sign in the Left Panel of </w:t>
      </w:r>
      <w:r w:rsidR="00832E4D">
        <w:t xml:space="preserve">the </w:t>
      </w:r>
      <w:r>
        <w:t>Design Center, you get an option to create</w:t>
      </w:r>
      <w:r w:rsidR="00F70326">
        <w:t xml:space="preserve"> </w:t>
      </w:r>
      <w:r w:rsidR="00676C20">
        <w:t xml:space="preserve">fragments and maintain a file structure. </w:t>
      </w:r>
    </w:p>
    <w:p w14:paraId="0D22BE05" w14:textId="6767790E" w:rsidR="00C5318E" w:rsidRDefault="00DF6D9B" w:rsidP="002C4B54">
      <w:pPr>
        <w:pStyle w:val="P-Regular"/>
      </w:pPr>
      <w:r>
        <w:t xml:space="preserve">Some of the </w:t>
      </w:r>
      <w:r w:rsidR="000D13C1">
        <w:t>c</w:t>
      </w:r>
      <w:r w:rsidR="006F2273">
        <w:t>o</w:t>
      </w:r>
      <w:r w:rsidR="000D13C1">
        <w:t>mmonly</w:t>
      </w:r>
      <w:r>
        <w:t xml:space="preserve"> </w:t>
      </w:r>
      <w:r w:rsidR="007131B9">
        <w:t xml:space="preserve">used </w:t>
      </w:r>
      <w:commentRangeStart w:id="820"/>
      <w:ins w:id="821" w:author="Akshata Sawant" w:date="2022-03-31T15:13:00Z">
        <w:r w:rsidR="00D73A98" w:rsidRPr="004D2422">
          <w:rPr>
            <w:rStyle w:val="P-Bold"/>
            <w:rPrChange w:id="822" w:author="Akshata Sawant" w:date="2022-04-01T14:51:00Z">
              <w:rPr/>
            </w:rPrChange>
          </w:rPr>
          <w:t>API F</w:t>
        </w:r>
      </w:ins>
      <w:del w:id="823" w:author="Akshata Sawant" w:date="2022-03-31T15:13:00Z">
        <w:r w:rsidR="007131B9" w:rsidRPr="004D2422" w:rsidDel="00D73A98">
          <w:rPr>
            <w:rStyle w:val="P-Bold"/>
            <w:rPrChange w:id="824" w:author="Akshata Sawant" w:date="2022-04-01T14:51:00Z">
              <w:rPr/>
            </w:rPrChange>
          </w:rPr>
          <w:delText>f</w:delText>
        </w:r>
      </w:del>
      <w:r w:rsidR="007131B9" w:rsidRPr="004D2422">
        <w:rPr>
          <w:rStyle w:val="P-Bold"/>
          <w:rPrChange w:id="825" w:author="Akshata Sawant" w:date="2022-04-01T14:51:00Z">
            <w:rPr/>
          </w:rPrChange>
        </w:rPr>
        <w:t>ragments</w:t>
      </w:r>
      <w:commentRangeEnd w:id="820"/>
      <w:r w:rsidR="00C51BC6">
        <w:rPr>
          <w:rStyle w:val="CommentReference"/>
          <w:rFonts w:eastAsiaTheme="minorHAnsi"/>
          <w:lang w:val="en-US"/>
        </w:rPr>
        <w:commentReference w:id="820"/>
      </w:r>
      <w:r w:rsidR="007131B9">
        <w:t xml:space="preserve"> are</w:t>
      </w:r>
      <w:r w:rsidR="00676C20">
        <w:t>:</w:t>
      </w:r>
    </w:p>
    <w:p w14:paraId="0990975F" w14:textId="1E590AE5" w:rsidR="00745EC9" w:rsidRDefault="003E6716" w:rsidP="006864B6">
      <w:pPr>
        <w:pStyle w:val="L-Bullets"/>
      </w:pPr>
      <w:hyperlink r:id="rId27" w:anchor="defining-examples-in-raml" w:history="1">
        <w:r w:rsidR="00745EC9" w:rsidRPr="006864B6">
          <w:rPr>
            <w:rStyle w:val="P-Keyword"/>
          </w:rPr>
          <w:t>Examples</w:t>
        </w:r>
      </w:hyperlink>
      <w:r w:rsidR="00745EC9">
        <w:t>:</w:t>
      </w:r>
      <w:r w:rsidR="006F2273">
        <w:t xml:space="preserve"> </w:t>
      </w:r>
      <w:r w:rsidR="008E284C">
        <w:t>We can</w:t>
      </w:r>
      <w:r w:rsidR="000E2661">
        <w:t xml:space="preserve"> exemplify the expected request-response structure or the data</w:t>
      </w:r>
      <w:r w:rsidR="00943FC8">
        <w:t xml:space="preserve"> </w:t>
      </w:r>
      <w:r w:rsidR="000E2661">
        <w:t>type using example files.</w:t>
      </w:r>
    </w:p>
    <w:p w14:paraId="6BF492F9" w14:textId="260E7244" w:rsidR="007131B9" w:rsidRDefault="003E6716" w:rsidP="006864B6">
      <w:pPr>
        <w:pStyle w:val="L-Bullets"/>
      </w:pPr>
      <w:hyperlink r:id="rId28" w:anchor="raml-data-types" w:history="1">
        <w:r w:rsidR="007131B9" w:rsidRPr="006864B6">
          <w:rPr>
            <w:rStyle w:val="P-Keyword"/>
          </w:rPr>
          <w:t>Data</w:t>
        </w:r>
        <w:r w:rsidR="00815F22" w:rsidRPr="006864B6">
          <w:rPr>
            <w:rStyle w:val="P-Keyword"/>
          </w:rPr>
          <w:t xml:space="preserve"> T</w:t>
        </w:r>
        <w:r w:rsidR="007131B9" w:rsidRPr="006864B6">
          <w:rPr>
            <w:rStyle w:val="P-Keyword"/>
          </w:rPr>
          <w:t>ype</w:t>
        </w:r>
      </w:hyperlink>
      <w:r w:rsidR="007131B9">
        <w:t>:</w:t>
      </w:r>
      <w:r w:rsidR="0003721A">
        <w:t xml:space="preserve"> The</w:t>
      </w:r>
      <w:r w:rsidR="008627FA">
        <w:t>y</w:t>
      </w:r>
      <w:r w:rsidR="0003721A">
        <w:t xml:space="preserve"> </w:t>
      </w:r>
      <w:r w:rsidR="008627FA">
        <w:t>define the properties</w:t>
      </w:r>
      <w:r w:rsidR="00733BAC">
        <w:t xml:space="preserve"> or data schema</w:t>
      </w:r>
      <w:r w:rsidR="008627FA">
        <w:t xml:space="preserve"> of a particular </w:t>
      </w:r>
      <w:r w:rsidR="00733BAC">
        <w:t>resource</w:t>
      </w:r>
      <w:r w:rsidR="008627FA">
        <w:t xml:space="preserve">. </w:t>
      </w:r>
    </w:p>
    <w:p w14:paraId="286A8200" w14:textId="4ED0C707" w:rsidR="007131B9" w:rsidRDefault="003E6716" w:rsidP="006864B6">
      <w:pPr>
        <w:pStyle w:val="L-Bullets"/>
      </w:pPr>
      <w:hyperlink r:id="rId29" w:anchor="resource-types-and-traits" w:history="1">
        <w:r w:rsidR="007131B9" w:rsidRPr="006864B6">
          <w:rPr>
            <w:rStyle w:val="P-Keyword"/>
          </w:rPr>
          <w:t>Resource</w:t>
        </w:r>
        <w:r w:rsidR="00FC1988" w:rsidRPr="006864B6">
          <w:rPr>
            <w:rStyle w:val="P-Keyword"/>
          </w:rPr>
          <w:t xml:space="preserve"> </w:t>
        </w:r>
        <w:r w:rsidR="007131B9" w:rsidRPr="006864B6">
          <w:rPr>
            <w:rStyle w:val="P-Keyword"/>
          </w:rPr>
          <w:t>Type</w:t>
        </w:r>
      </w:hyperlink>
      <w:r w:rsidR="007131B9">
        <w:t>:</w:t>
      </w:r>
      <w:r w:rsidR="0061752E">
        <w:t xml:space="preserve"> Some of the </w:t>
      </w:r>
      <w:r w:rsidR="00237517">
        <w:t>resource</w:t>
      </w:r>
      <w:r w:rsidR="005317E7">
        <w:t>s</w:t>
      </w:r>
      <w:r w:rsidR="00237517">
        <w:t xml:space="preserve"> have common structure which recurs at multiple instances. We can group th</w:t>
      </w:r>
      <w:r w:rsidR="004B7BC7">
        <w:t xml:space="preserve">ese commonly occurring elements into a resource type and </w:t>
      </w:r>
      <w:r w:rsidR="00361A0C">
        <w:t xml:space="preserve">call it at multiple instances. </w:t>
      </w:r>
    </w:p>
    <w:p w14:paraId="5F819199" w14:textId="499737A9" w:rsidR="007131B9" w:rsidRDefault="003E6716" w:rsidP="006864B6">
      <w:pPr>
        <w:pStyle w:val="L-Bullets"/>
      </w:pPr>
      <w:hyperlink r:id="rId30" w:anchor="resource-types-and-traits" w:history="1">
        <w:r w:rsidR="007131B9" w:rsidRPr="006864B6">
          <w:rPr>
            <w:rStyle w:val="P-Keyword"/>
          </w:rPr>
          <w:t>Trait</w:t>
        </w:r>
      </w:hyperlink>
      <w:r w:rsidR="00CD7A18">
        <w:t>:</w:t>
      </w:r>
      <w:r w:rsidR="00933E23">
        <w:t xml:space="preserve"> We can group together a </w:t>
      </w:r>
      <w:r w:rsidR="00E654C1">
        <w:t>particular method</w:t>
      </w:r>
      <w:r w:rsidR="003631B2">
        <w:t xml:space="preserve"> </w:t>
      </w:r>
      <w:r w:rsidR="007C5014">
        <w:t>whose</w:t>
      </w:r>
      <w:r w:rsidR="003631B2">
        <w:t xml:space="preserve"> characteristics are occurring repeatedly.</w:t>
      </w:r>
    </w:p>
    <w:p w14:paraId="08215734" w14:textId="0C1681E3" w:rsidR="00933E23" w:rsidRDefault="003E6716" w:rsidP="006864B6">
      <w:pPr>
        <w:pStyle w:val="L-Bullets"/>
      </w:pPr>
      <w:hyperlink r:id="rId31" w:anchor="libraries" w:history="1">
        <w:r w:rsidR="00933E23" w:rsidRPr="006864B6">
          <w:rPr>
            <w:rStyle w:val="P-Keyword"/>
          </w:rPr>
          <w:t>Library</w:t>
        </w:r>
      </w:hyperlink>
      <w:r w:rsidR="003631B2">
        <w:t xml:space="preserve">: </w:t>
      </w:r>
      <w:r w:rsidR="001E5214">
        <w:t xml:space="preserve">We can club together </w:t>
      </w:r>
      <w:r w:rsidR="006F3DF8">
        <w:t xml:space="preserve">different fragments in a single library file. This comes handy when we’re dealing with </w:t>
      </w:r>
      <w:r w:rsidR="001B0220">
        <w:t>a</w:t>
      </w:r>
      <w:r w:rsidR="001053D0">
        <w:t xml:space="preserve"> concise API.</w:t>
      </w:r>
      <w:r w:rsidR="00E52086">
        <w:t xml:space="preserve"> </w:t>
      </w:r>
      <w:r w:rsidR="0046583F">
        <w:t xml:space="preserve">We can include </w:t>
      </w:r>
      <w:r w:rsidR="00F46756">
        <w:t xml:space="preserve">Data Type, traits, security scheme </w:t>
      </w:r>
      <w:r w:rsidR="00EB33DD">
        <w:t>etc. in a Library file.</w:t>
      </w:r>
    </w:p>
    <w:p w14:paraId="4E8DDB9E" w14:textId="4F5F8822" w:rsidR="007131B9" w:rsidRDefault="003E6716" w:rsidP="006864B6">
      <w:pPr>
        <w:pStyle w:val="L-Bullets"/>
      </w:pPr>
      <w:hyperlink r:id="rId32" w:anchor="annotations" w:history="1">
        <w:r w:rsidR="00CD7A18" w:rsidRPr="00C265F2">
          <w:rPr>
            <w:rStyle w:val="P-Keyword"/>
          </w:rPr>
          <w:t>Annotation</w:t>
        </w:r>
        <w:r w:rsidR="00C770C1" w:rsidRPr="00C265F2">
          <w:rPr>
            <w:rStyle w:val="P-Keyword"/>
          </w:rPr>
          <w:t xml:space="preserve"> Type</w:t>
        </w:r>
      </w:hyperlink>
      <w:r w:rsidR="00CD7A18">
        <w:t>:</w:t>
      </w:r>
      <w:r w:rsidR="00B76DFF">
        <w:t xml:space="preserve"> It helps us to enhance the definition of endpoints by </w:t>
      </w:r>
      <w:r w:rsidR="00C84668">
        <w:t xml:space="preserve">adding meta data and </w:t>
      </w:r>
      <w:r w:rsidR="00B76DFF">
        <w:t>de</w:t>
      </w:r>
      <w:r w:rsidR="008578DD">
        <w:t>scribing</w:t>
      </w:r>
      <w:r w:rsidR="00C84668">
        <w:t xml:space="preserve"> the API</w:t>
      </w:r>
      <w:r w:rsidR="008578DD">
        <w:t xml:space="preserve">. It’s defined in </w:t>
      </w:r>
      <w:r w:rsidR="007E6D00">
        <w:t xml:space="preserve">a </w:t>
      </w:r>
      <w:r w:rsidR="008578DD">
        <w:t>similar fashion to the datatype</w:t>
      </w:r>
      <w:r w:rsidR="009E6FB6">
        <w:t xml:space="preserve">. Annotation type is restricted by </w:t>
      </w:r>
      <w:proofErr w:type="spellStart"/>
      <w:r w:rsidR="005B759C" w:rsidRPr="00C265F2">
        <w:rPr>
          <w:rStyle w:val="P-Italics"/>
        </w:rPr>
        <w:t>allowedTargets</w:t>
      </w:r>
      <w:proofErr w:type="spellEnd"/>
      <w:r w:rsidR="005B759C">
        <w:t xml:space="preserve">, which limits the </w:t>
      </w:r>
      <w:r w:rsidR="00F31F40">
        <w:t>usage.</w:t>
      </w:r>
    </w:p>
    <w:p w14:paraId="07D4B686" w14:textId="7089E2D7" w:rsidR="005D0855" w:rsidRDefault="003E6716" w:rsidP="006864B6">
      <w:pPr>
        <w:pStyle w:val="L-Bullets"/>
      </w:pPr>
      <w:hyperlink r:id="rId33" w:anchor="overlays" w:history="1">
        <w:r w:rsidR="005D0855" w:rsidRPr="00C265F2">
          <w:rPr>
            <w:rStyle w:val="P-Keyword"/>
          </w:rPr>
          <w:t>Overlays</w:t>
        </w:r>
      </w:hyperlink>
      <w:r w:rsidR="005D0855">
        <w:rPr>
          <w:b/>
          <w:bCs/>
        </w:rPr>
        <w:t>:</w:t>
      </w:r>
      <w:r w:rsidR="007C0E1B">
        <w:rPr>
          <w:b/>
          <w:bCs/>
        </w:rPr>
        <w:t xml:space="preserve"> </w:t>
      </w:r>
      <w:r w:rsidR="007C0E1B">
        <w:t>They help to widen the API definition by further extending</w:t>
      </w:r>
      <w:r w:rsidR="00236BD1">
        <w:t xml:space="preserve"> </w:t>
      </w:r>
      <w:r w:rsidR="007C0E1B">
        <w:t>the details about the nodes.</w:t>
      </w:r>
      <w:r w:rsidR="00236BD1">
        <w:t xml:space="preserve"> They focus on the non-behavioral aspects of an API.</w:t>
      </w:r>
    </w:p>
    <w:p w14:paraId="14E1A47D" w14:textId="17412C16" w:rsidR="0046603C" w:rsidRDefault="003E6716" w:rsidP="006864B6">
      <w:pPr>
        <w:pStyle w:val="L-Bullets"/>
      </w:pPr>
      <w:hyperlink r:id="rId34" w:anchor="extensions" w:history="1">
        <w:r w:rsidR="005D0855" w:rsidRPr="00C265F2">
          <w:rPr>
            <w:rStyle w:val="P-Keyword"/>
          </w:rPr>
          <w:t>Extension</w:t>
        </w:r>
      </w:hyperlink>
      <w:r w:rsidR="005D0855">
        <w:t xml:space="preserve">: </w:t>
      </w:r>
      <w:r w:rsidR="00C0581D">
        <w:t xml:space="preserve"> It is similar to </w:t>
      </w:r>
      <w:r w:rsidR="00615635">
        <w:t>Overlay,</w:t>
      </w:r>
      <w:r w:rsidR="00C0581D">
        <w:t xml:space="preserve"> but they mainly focus on behavio</w:t>
      </w:r>
      <w:r w:rsidR="00EB4B2F">
        <w:t>ral aspects of an API</w:t>
      </w:r>
    </w:p>
    <w:p w14:paraId="786AA1C7" w14:textId="6938018D" w:rsidR="0046603C" w:rsidRDefault="003E6716" w:rsidP="006864B6">
      <w:pPr>
        <w:pStyle w:val="L-Bullets"/>
      </w:pPr>
      <w:hyperlink r:id="rId35" w:anchor="user-documentation" w:history="1">
        <w:r w:rsidR="00815F22" w:rsidRPr="00C265F2">
          <w:rPr>
            <w:rStyle w:val="P-Keyword"/>
          </w:rPr>
          <w:t>User Documentation</w:t>
        </w:r>
      </w:hyperlink>
      <w:r w:rsidR="00815F22">
        <w:t>:</w:t>
      </w:r>
      <w:r w:rsidR="00E309B2">
        <w:t xml:space="preserve"> You can add documentation for your </w:t>
      </w:r>
      <w:r w:rsidR="00405F9C">
        <w:t>entire API Specification or a particular resource.</w:t>
      </w:r>
    </w:p>
    <w:p w14:paraId="71F54AB3" w14:textId="00F44BAA" w:rsidR="00190629" w:rsidRDefault="003E6716" w:rsidP="006864B6">
      <w:pPr>
        <w:pStyle w:val="L-Bullets"/>
      </w:pPr>
      <w:hyperlink r:id="rId36" w:anchor="security-schemes" w:history="1">
        <w:r w:rsidR="00C770C1" w:rsidRPr="00C265F2">
          <w:rPr>
            <w:rStyle w:val="P-Keyword"/>
          </w:rPr>
          <w:t>Security Scheme</w:t>
        </w:r>
      </w:hyperlink>
      <w:r w:rsidR="00C770C1">
        <w:t>:</w:t>
      </w:r>
      <w:r w:rsidR="001053D0">
        <w:t xml:space="preserve"> You can regroup all the security parameters</w:t>
      </w:r>
      <w:r w:rsidR="00081EF4">
        <w:t xml:space="preserve"> &amp; policies</w:t>
      </w:r>
      <w:r w:rsidR="001053D0">
        <w:t xml:space="preserve"> which will be applied throughout the API in</w:t>
      </w:r>
      <w:r w:rsidR="00081EF4">
        <w:t>side security scheme</w:t>
      </w:r>
      <w:r w:rsidR="00E309B2">
        <w:t>.</w:t>
      </w:r>
    </w:p>
    <w:p w14:paraId="13769CF2" w14:textId="32E6B47B" w:rsidR="00D45077" w:rsidRDefault="00D45077" w:rsidP="00C265F2">
      <w:pPr>
        <w:pStyle w:val="P-Regular"/>
      </w:pPr>
      <w:r>
        <w:t>In order to make it concise,</w:t>
      </w:r>
      <w:r w:rsidR="00973645">
        <w:t xml:space="preserve"> we’ll move the example into an example file and reference it explicitly in </w:t>
      </w:r>
      <w:r w:rsidR="004B1289">
        <w:t>our root file.</w:t>
      </w:r>
    </w:p>
    <w:p w14:paraId="57A698F7" w14:textId="7F6247FC" w:rsidR="00A841A5" w:rsidRDefault="00A841A5">
      <w:pPr>
        <w:pStyle w:val="L-Numbers"/>
        <w:numPr>
          <w:ilvl w:val="0"/>
          <w:numId w:val="48"/>
        </w:numPr>
        <w:pPrChange w:id="826" w:author="Rounak Kulkarni" w:date="2022-04-05T17:15:00Z">
          <w:pPr>
            <w:pStyle w:val="P-Regular"/>
          </w:pPr>
        </w:pPrChange>
      </w:pPr>
      <w:commentRangeStart w:id="827"/>
      <w:commentRangeStart w:id="828"/>
      <w:r>
        <w:t xml:space="preserve">Click </w:t>
      </w:r>
      <w:commentRangeEnd w:id="827"/>
      <w:r w:rsidR="008D490C">
        <w:rPr>
          <w:rStyle w:val="CommentReference"/>
          <w:rFonts w:eastAsiaTheme="minorHAnsi"/>
          <w:lang w:val="en-US"/>
        </w:rPr>
        <w:commentReference w:id="827"/>
      </w:r>
      <w:commentRangeEnd w:id="828"/>
      <w:r w:rsidR="002B09E4">
        <w:rPr>
          <w:rStyle w:val="CommentReference"/>
          <w:rFonts w:eastAsiaTheme="minorHAnsi"/>
          <w:lang w:val="en-US"/>
        </w:rPr>
        <w:commentReference w:id="828"/>
      </w:r>
      <w:r>
        <w:t xml:space="preserve">on </w:t>
      </w:r>
      <w:r w:rsidRPr="00C265F2">
        <w:rPr>
          <w:rStyle w:val="P-Italics"/>
        </w:rPr>
        <w:t>+</w:t>
      </w:r>
      <w:r>
        <w:t xml:space="preserve"> in the right panel and create a new folder</w:t>
      </w:r>
      <w:ins w:id="829" w:author="Yashi Gupta" w:date="2022-03-24T12:46:00Z">
        <w:r w:rsidR="008D490C">
          <w:t xml:space="preserve"> called</w:t>
        </w:r>
      </w:ins>
      <w:r>
        <w:t xml:space="preserve"> </w:t>
      </w:r>
      <w:proofErr w:type="spellStart"/>
      <w:r w:rsidRPr="00C265F2">
        <w:rPr>
          <w:rStyle w:val="P-Code"/>
        </w:rPr>
        <w:t>musicbox</w:t>
      </w:r>
      <w:r w:rsidR="00184E51" w:rsidRPr="00C265F2">
        <w:rPr>
          <w:rStyle w:val="P-Code"/>
        </w:rPr>
        <w:t>A</w:t>
      </w:r>
      <w:r w:rsidRPr="00C265F2">
        <w:rPr>
          <w:rStyle w:val="P-Code"/>
        </w:rPr>
        <w:t>ssets</w:t>
      </w:r>
      <w:proofErr w:type="spellEnd"/>
      <w:ins w:id="830" w:author="Akshata Sawant" w:date="2022-04-01T14:52:00Z">
        <w:r w:rsidR="00911D62">
          <w:t xml:space="preserve"> </w:t>
        </w:r>
      </w:ins>
      <w:del w:id="831" w:author="Akshata Sawant" w:date="2022-04-01T14:52:00Z">
        <w:r w:rsidDel="00911D62">
          <w:delText>.</w:delText>
        </w:r>
      </w:del>
      <w:ins w:id="832" w:author="Akshata Sawant" w:date="2022-04-01T14:52:00Z">
        <w:r w:rsidR="00911D62">
          <w:t xml:space="preserve">(see </w:t>
        </w:r>
        <w:r w:rsidR="00911D62" w:rsidRPr="00D35BC9">
          <w:rPr>
            <w:rStyle w:val="P-Italics"/>
          </w:rPr>
          <w:t>Figure 2.1</w:t>
        </w:r>
        <w:r w:rsidR="00911D62">
          <w:rPr>
            <w:rStyle w:val="P-Italics"/>
          </w:rPr>
          <w:t>3</w:t>
        </w:r>
        <w:r w:rsidR="00911D62">
          <w:t>).</w:t>
        </w:r>
      </w:ins>
    </w:p>
    <w:p w14:paraId="02D0803F" w14:textId="5AF71964" w:rsidR="00A841A5" w:rsidRDefault="00A841A5" w:rsidP="00C265F2">
      <w:pPr>
        <w:pStyle w:val="IMG-Caption"/>
      </w:pPr>
      <w:r w:rsidRPr="00A841A5">
        <w:rPr>
          <w:noProof/>
        </w:rPr>
        <w:lastRenderedPageBreak/>
        <w:drawing>
          <wp:inline distT="0" distB="0" distL="0" distR="0" wp14:anchorId="19065804" wp14:editId="5A7AC50F">
            <wp:extent cx="5943600" cy="1827530"/>
            <wp:effectExtent l="0" t="0" r="0" b="12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7"/>
                    <a:stretch>
                      <a:fillRect/>
                    </a:stretch>
                  </pic:blipFill>
                  <pic:spPr>
                    <a:xfrm>
                      <a:off x="0" y="0"/>
                      <a:ext cx="5943600" cy="1827530"/>
                    </a:xfrm>
                    <a:prstGeom prst="rect">
                      <a:avLst/>
                    </a:prstGeom>
                  </pic:spPr>
                </pic:pic>
              </a:graphicData>
            </a:graphic>
          </wp:inline>
        </w:drawing>
      </w:r>
    </w:p>
    <w:p w14:paraId="566B94C1" w14:textId="57C27401" w:rsidR="0064397E" w:rsidRDefault="00167A9C" w:rsidP="00C265F2">
      <w:pPr>
        <w:pStyle w:val="IMG-Caption"/>
      </w:pPr>
      <w:r>
        <w:t>Figure 2.1</w:t>
      </w:r>
      <w:ins w:id="833" w:author="Akshata Sawant" w:date="2022-04-01T09:49:00Z">
        <w:r w:rsidR="0016741D">
          <w:t>3</w:t>
        </w:r>
      </w:ins>
      <w:del w:id="834" w:author="Akshata Sawant" w:date="2022-04-01T09:49:00Z">
        <w:r w:rsidDel="0016741D">
          <w:delText>4</w:delText>
        </w:r>
      </w:del>
      <w:r>
        <w:t xml:space="preserve"> </w:t>
      </w:r>
      <w:r w:rsidR="0076776D">
        <w:t>–</w:t>
      </w:r>
      <w:r>
        <w:t xml:space="preserve"> </w:t>
      </w:r>
      <w:r w:rsidR="0076776D">
        <w:t>Create a new folder</w:t>
      </w:r>
    </w:p>
    <w:p w14:paraId="5495E792" w14:textId="27D6D08B" w:rsidR="00E156F6" w:rsidRDefault="00E156F6">
      <w:pPr>
        <w:pStyle w:val="L-Numbers"/>
        <w:pPrChange w:id="835" w:author="Rounak Kulkarni" w:date="2022-04-05T13:47:00Z">
          <w:pPr>
            <w:pStyle w:val="P-Regular"/>
          </w:pPr>
        </w:pPrChange>
      </w:pPr>
      <w:r>
        <w:t xml:space="preserve">Create a new folder named </w:t>
      </w:r>
      <w:r w:rsidRPr="001C3EAC">
        <w:rPr>
          <w:rStyle w:val="P-Code"/>
          <w:rPrChange w:id="836" w:author="Rounak Kulkarni" w:date="2022-04-05T14:27:00Z">
            <w:rPr/>
          </w:rPrChange>
        </w:rPr>
        <w:t>examples</w:t>
      </w:r>
      <w:r>
        <w:t xml:space="preserve"> in</w:t>
      </w:r>
      <w:r w:rsidR="00184E51">
        <w:t xml:space="preserve">side </w:t>
      </w:r>
      <w:proofErr w:type="spellStart"/>
      <w:r w:rsidRPr="00751D90">
        <w:rPr>
          <w:rStyle w:val="P-Code"/>
        </w:rPr>
        <w:t>musicbox</w:t>
      </w:r>
      <w:r w:rsidR="00C73F7C" w:rsidRPr="00751D90">
        <w:rPr>
          <w:rStyle w:val="P-Code"/>
        </w:rPr>
        <w:t>A</w:t>
      </w:r>
      <w:r w:rsidRPr="00751D90">
        <w:rPr>
          <w:rStyle w:val="P-Code"/>
        </w:rPr>
        <w:t>ssets</w:t>
      </w:r>
      <w:proofErr w:type="spellEnd"/>
      <w:ins w:id="837" w:author="Akshata Sawant" w:date="2022-04-01T14:52:00Z">
        <w:r w:rsidR="00911D62">
          <w:t xml:space="preserve"> (see </w:t>
        </w:r>
        <w:r w:rsidR="00911D62" w:rsidRPr="00D35BC9">
          <w:rPr>
            <w:rStyle w:val="P-Italics"/>
          </w:rPr>
          <w:t>Figure 2.1</w:t>
        </w:r>
        <w:r w:rsidR="00911D62">
          <w:rPr>
            <w:rStyle w:val="P-Italics"/>
          </w:rPr>
          <w:t>4</w:t>
        </w:r>
        <w:r w:rsidR="00911D62">
          <w:t>).</w:t>
        </w:r>
      </w:ins>
      <w:del w:id="838" w:author="Akshata Sawant" w:date="2022-04-01T14:52:00Z">
        <w:r w:rsidDel="00911D62">
          <w:delText>.</w:delText>
        </w:r>
      </w:del>
    </w:p>
    <w:p w14:paraId="0D0A15E3" w14:textId="2A27AEC1" w:rsidR="00E156F6" w:rsidRDefault="00184E51" w:rsidP="00751D90">
      <w:pPr>
        <w:pStyle w:val="IMG-Caption"/>
      </w:pPr>
      <w:commentRangeStart w:id="839"/>
      <w:commentRangeStart w:id="840"/>
      <w:r w:rsidRPr="00184E51">
        <w:rPr>
          <w:noProof/>
        </w:rPr>
        <w:drawing>
          <wp:inline distT="0" distB="0" distL="0" distR="0" wp14:anchorId="6B435D10" wp14:editId="12562547">
            <wp:extent cx="2349500" cy="16637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8"/>
                    <a:stretch>
                      <a:fillRect/>
                    </a:stretch>
                  </pic:blipFill>
                  <pic:spPr>
                    <a:xfrm>
                      <a:off x="0" y="0"/>
                      <a:ext cx="2349500" cy="1663700"/>
                    </a:xfrm>
                    <a:prstGeom prst="rect">
                      <a:avLst/>
                    </a:prstGeom>
                  </pic:spPr>
                </pic:pic>
              </a:graphicData>
            </a:graphic>
          </wp:inline>
        </w:drawing>
      </w:r>
      <w:commentRangeEnd w:id="839"/>
      <w:r w:rsidR="0092153F">
        <w:rPr>
          <w:rStyle w:val="CommentReference"/>
          <w:rFonts w:eastAsiaTheme="minorHAnsi"/>
          <w:b w:val="0"/>
          <w:color w:val="auto"/>
          <w:lang w:val="en-US"/>
        </w:rPr>
        <w:commentReference w:id="839"/>
      </w:r>
      <w:commentRangeEnd w:id="840"/>
      <w:r w:rsidR="0034617C">
        <w:rPr>
          <w:rStyle w:val="CommentReference"/>
          <w:rFonts w:eastAsiaTheme="minorHAnsi"/>
          <w:b w:val="0"/>
          <w:color w:val="auto"/>
          <w:lang w:val="en-US"/>
        </w:rPr>
        <w:commentReference w:id="840"/>
      </w:r>
    </w:p>
    <w:p w14:paraId="24395C8B" w14:textId="59E92E17" w:rsidR="0076776D" w:rsidRDefault="0076776D" w:rsidP="00751D90">
      <w:pPr>
        <w:pStyle w:val="IMG-Caption"/>
      </w:pPr>
      <w:r>
        <w:t>Figure 2.1</w:t>
      </w:r>
      <w:ins w:id="841" w:author="Akshata Sawant" w:date="2022-04-01T09:49:00Z">
        <w:r w:rsidR="0016741D">
          <w:t>4</w:t>
        </w:r>
      </w:ins>
      <w:del w:id="842" w:author="Akshata Sawant" w:date="2022-04-01T09:49:00Z">
        <w:r w:rsidDel="0016741D">
          <w:delText>5</w:delText>
        </w:r>
      </w:del>
      <w:r>
        <w:t xml:space="preserve"> – Create a new folder for example</w:t>
      </w:r>
    </w:p>
    <w:p w14:paraId="4F67DE94" w14:textId="299BA77C" w:rsidR="00353EC7" w:rsidRDefault="00353EC7">
      <w:pPr>
        <w:pStyle w:val="L-Numbers"/>
        <w:pPrChange w:id="843" w:author="Rounak Kulkarni" w:date="2022-04-05T13:47:00Z">
          <w:pPr>
            <w:pStyle w:val="P-Regular"/>
          </w:pPr>
        </w:pPrChange>
      </w:pPr>
      <w:r>
        <w:t xml:space="preserve">Create a new example file inside the example folder with name </w:t>
      </w:r>
      <w:r w:rsidRPr="000D4FD4">
        <w:rPr>
          <w:rStyle w:val="P-Code"/>
          <w:rPrChange w:id="844" w:author="Rounak Kulkarni" w:date="2022-04-05T14:29:00Z">
            <w:rPr/>
          </w:rPrChange>
        </w:rPr>
        <w:t>get-songs-</w:t>
      </w:r>
      <w:proofErr w:type="spellStart"/>
      <w:proofErr w:type="gramStart"/>
      <w:r w:rsidRPr="000D4FD4">
        <w:rPr>
          <w:rStyle w:val="P-Code"/>
          <w:rPrChange w:id="845" w:author="Rounak Kulkarni" w:date="2022-04-05T14:29:00Z">
            <w:rPr/>
          </w:rPrChange>
        </w:rPr>
        <w:t>example.raml</w:t>
      </w:r>
      <w:proofErr w:type="spellEnd"/>
      <w:proofErr w:type="gramEnd"/>
      <w:ins w:id="846" w:author="Akshata Sawant" w:date="2022-04-01T14:52:00Z">
        <w:r w:rsidR="008F785D">
          <w:t xml:space="preserve"> (see </w:t>
        </w:r>
        <w:r w:rsidR="008F785D" w:rsidRPr="00D35BC9">
          <w:rPr>
            <w:rStyle w:val="P-Italics"/>
          </w:rPr>
          <w:t>Figure 2.1</w:t>
        </w:r>
      </w:ins>
      <w:ins w:id="847" w:author="Akshata Sawant" w:date="2022-04-01T14:53:00Z">
        <w:r w:rsidR="008F785D">
          <w:rPr>
            <w:rStyle w:val="P-Italics"/>
          </w:rPr>
          <w:t>5</w:t>
        </w:r>
      </w:ins>
      <w:ins w:id="848" w:author="Akshata Sawant" w:date="2022-04-01T14:52:00Z">
        <w:r w:rsidR="008F785D">
          <w:t>).</w:t>
        </w:r>
      </w:ins>
    </w:p>
    <w:p w14:paraId="56B65E50" w14:textId="45B59EAE" w:rsidR="00353EC7" w:rsidRDefault="00353EC7" w:rsidP="00C27623">
      <w:pPr>
        <w:pStyle w:val="IMG-Caption"/>
      </w:pPr>
      <w:r w:rsidRPr="00353EC7">
        <w:rPr>
          <w:noProof/>
        </w:rPr>
        <w:drawing>
          <wp:inline distT="0" distB="0" distL="0" distR="0" wp14:anchorId="2DF3A23F" wp14:editId="76A41B22">
            <wp:extent cx="2692400" cy="20320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9"/>
                    <a:stretch>
                      <a:fillRect/>
                    </a:stretch>
                  </pic:blipFill>
                  <pic:spPr>
                    <a:xfrm>
                      <a:off x="0" y="0"/>
                      <a:ext cx="2692400" cy="2032000"/>
                    </a:xfrm>
                    <a:prstGeom prst="rect">
                      <a:avLst/>
                    </a:prstGeom>
                  </pic:spPr>
                </pic:pic>
              </a:graphicData>
            </a:graphic>
          </wp:inline>
        </w:drawing>
      </w:r>
    </w:p>
    <w:p w14:paraId="6425CFE4" w14:textId="1C28E207" w:rsidR="0076776D" w:rsidRDefault="003F4A70" w:rsidP="00C27623">
      <w:pPr>
        <w:pStyle w:val="IMG-Caption"/>
      </w:pPr>
      <w:r>
        <w:t>Figure 2.1</w:t>
      </w:r>
      <w:ins w:id="849" w:author="Akshata Sawant" w:date="2022-04-01T09:49:00Z">
        <w:r w:rsidR="00EF328E">
          <w:t>5</w:t>
        </w:r>
      </w:ins>
      <w:del w:id="850" w:author="Akshata Sawant" w:date="2022-04-01T09:49:00Z">
        <w:r w:rsidDel="00EF328E">
          <w:delText>6</w:delText>
        </w:r>
      </w:del>
      <w:r>
        <w:t xml:space="preserve"> – Create a new </w:t>
      </w:r>
      <w:proofErr w:type="spellStart"/>
      <w:r>
        <w:t>example.raml</w:t>
      </w:r>
      <w:proofErr w:type="spellEnd"/>
      <w:r>
        <w:t xml:space="preserve"> file</w:t>
      </w:r>
    </w:p>
    <w:p w14:paraId="639541D1" w14:textId="7B380F5A" w:rsidR="00FE796B" w:rsidRDefault="00FE796B">
      <w:pPr>
        <w:pStyle w:val="L-Numbers"/>
        <w:pPrChange w:id="851" w:author="Rounak Kulkarni" w:date="2022-04-05T13:47:00Z">
          <w:pPr/>
        </w:pPrChange>
      </w:pPr>
      <w:r>
        <w:t>Select your API Sp</w:t>
      </w:r>
      <w:r w:rsidR="001C2DE7">
        <w:t>ecification type</w:t>
      </w:r>
      <w:ins w:id="852" w:author="Rounak Kulkarni" w:date="2022-04-05T14:29:00Z">
        <w:r w:rsidR="008C6D84">
          <w:t xml:space="preserve"> and </w:t>
        </w:r>
      </w:ins>
      <w:del w:id="853" w:author="Rounak Kulkarni" w:date="2022-04-05T14:29:00Z">
        <w:r w:rsidR="001C2DE7" w:rsidDel="008C6D84">
          <w:delText xml:space="preserve">, </w:delText>
        </w:r>
      </w:del>
      <w:r w:rsidR="001C2DE7">
        <w:t>file type</w:t>
      </w:r>
      <w:r w:rsidR="00C90AAE">
        <w:t xml:space="preserve"> </w:t>
      </w:r>
      <w:r w:rsidR="001C2DE7">
        <w:t>(Data</w:t>
      </w:r>
      <w:r w:rsidR="00C90AAE">
        <w:t xml:space="preserve"> T</w:t>
      </w:r>
      <w:r w:rsidR="001C2DE7">
        <w:t>ype, Example, Traits</w:t>
      </w:r>
      <w:ins w:id="854" w:author="Rounak Kulkarni" w:date="2022-04-05T14:29:00Z">
        <w:r w:rsidR="008C6D84">
          <w:t>, and so on</w:t>
        </w:r>
      </w:ins>
      <w:del w:id="855" w:author="Rounak Kulkarni" w:date="2022-04-05T14:29:00Z">
        <w:r w:rsidR="001C2DE7" w:rsidDel="008C6D84">
          <w:delText xml:space="preserve"> </w:delText>
        </w:r>
        <w:r w:rsidR="00C90AAE" w:rsidDel="008C6D84">
          <w:delText>etc</w:delText>
        </w:r>
      </w:del>
      <w:r w:rsidR="00C90AAE">
        <w:t>.</w:t>
      </w:r>
      <w:r w:rsidR="001C2DE7">
        <w:t>)</w:t>
      </w:r>
      <w:r w:rsidR="00C90AAE">
        <w:t xml:space="preserve"> from the </w:t>
      </w:r>
      <w:r w:rsidR="00481EBA">
        <w:t>drop-down</w:t>
      </w:r>
      <w:r w:rsidR="00C90AAE">
        <w:t xml:space="preserve"> list and enter the file name</w:t>
      </w:r>
      <w:ins w:id="856" w:author="Akshata Sawant" w:date="2022-04-01T14:53:00Z">
        <w:r w:rsidR="00A913B0">
          <w:t xml:space="preserve"> </w:t>
        </w:r>
      </w:ins>
      <w:ins w:id="857" w:author="Rounak Kulkarni" w:date="2022-04-05T14:29:00Z">
        <w:r w:rsidR="008C6D84">
          <w:t xml:space="preserve">as </w:t>
        </w:r>
      </w:ins>
      <w:ins w:id="858" w:author="Akshata Sawant" w:date="2022-04-01T14:53:00Z">
        <w:del w:id="859" w:author="Rounak Kulkarni" w:date="2022-04-05T14:29:00Z">
          <w:r w:rsidR="00A913B0" w:rsidDel="008C6D84">
            <w:delText>(</w:delText>
          </w:r>
        </w:del>
        <w:r w:rsidR="00A913B0">
          <w:t>s</w:t>
        </w:r>
      </w:ins>
      <w:ins w:id="860" w:author="Rounak Kulkarni" w:date="2022-04-05T14:29:00Z">
        <w:r w:rsidR="008C6D84">
          <w:t>hown in the following figure:</w:t>
        </w:r>
      </w:ins>
      <w:ins w:id="861" w:author="Akshata Sawant" w:date="2022-04-01T14:53:00Z">
        <w:del w:id="862" w:author="Rounak Kulkarni" w:date="2022-04-05T14:29:00Z">
          <w:r w:rsidR="00A913B0" w:rsidDel="008C6D84">
            <w:delText>ee</w:delText>
          </w:r>
        </w:del>
        <w:del w:id="863" w:author="Rounak Kulkarni" w:date="2022-04-05T14:30:00Z">
          <w:r w:rsidR="00A913B0" w:rsidDel="008C6D84">
            <w:delText xml:space="preserve"> </w:delText>
          </w:r>
          <w:r w:rsidR="00A913B0" w:rsidRPr="00D35BC9" w:rsidDel="008C6D84">
            <w:rPr>
              <w:rStyle w:val="P-Italics"/>
            </w:rPr>
            <w:delText>Figure 2.1</w:delText>
          </w:r>
          <w:r w:rsidR="00A913B0" w:rsidDel="008C6D84">
            <w:rPr>
              <w:rStyle w:val="P-Italics"/>
            </w:rPr>
            <w:delText>6</w:delText>
          </w:r>
          <w:r w:rsidR="00A913B0" w:rsidDel="008C6D84">
            <w:delText>).</w:delText>
          </w:r>
        </w:del>
      </w:ins>
      <w:del w:id="864" w:author="Rounak Kulkarni" w:date="2022-04-05T14:30:00Z">
        <w:r w:rsidR="00C90AAE" w:rsidDel="008C6D84">
          <w:delText>.</w:delText>
        </w:r>
      </w:del>
    </w:p>
    <w:p w14:paraId="68D3383A" w14:textId="3918B24E" w:rsidR="00FE796B" w:rsidRDefault="00FE796B" w:rsidP="00CC5087">
      <w:pPr>
        <w:pStyle w:val="IMG-Caption"/>
      </w:pPr>
      <w:r w:rsidRPr="00FE796B">
        <w:rPr>
          <w:noProof/>
        </w:rPr>
        <w:lastRenderedPageBreak/>
        <w:drawing>
          <wp:inline distT="0" distB="0" distL="0" distR="0" wp14:anchorId="205D67AE" wp14:editId="1AC959D5">
            <wp:extent cx="2708031" cy="1910909"/>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0"/>
                    <a:stretch>
                      <a:fillRect/>
                    </a:stretch>
                  </pic:blipFill>
                  <pic:spPr>
                    <a:xfrm>
                      <a:off x="0" y="0"/>
                      <a:ext cx="2725095" cy="1922950"/>
                    </a:xfrm>
                    <a:prstGeom prst="rect">
                      <a:avLst/>
                    </a:prstGeom>
                  </pic:spPr>
                </pic:pic>
              </a:graphicData>
            </a:graphic>
          </wp:inline>
        </w:drawing>
      </w:r>
    </w:p>
    <w:p w14:paraId="5638AA0C" w14:textId="74EEDE63" w:rsidR="003F4A70" w:rsidRDefault="003F4A70" w:rsidP="00CC5087">
      <w:pPr>
        <w:pStyle w:val="IMG-Caption"/>
      </w:pPr>
      <w:r>
        <w:t>Figure 2.1</w:t>
      </w:r>
      <w:ins w:id="865" w:author="Akshata Sawant" w:date="2022-04-01T09:49:00Z">
        <w:r w:rsidR="004543D5">
          <w:t>6</w:t>
        </w:r>
      </w:ins>
      <w:del w:id="866" w:author="Akshata Sawant" w:date="2022-04-01T09:49:00Z">
        <w:r w:rsidDel="004543D5">
          <w:delText>7</w:delText>
        </w:r>
      </w:del>
      <w:r>
        <w:t xml:space="preserve"> – Create new example file Dialog box</w:t>
      </w:r>
    </w:p>
    <w:p w14:paraId="37883F85" w14:textId="563312FD" w:rsidR="00616E2B" w:rsidRDefault="00616E2B" w:rsidP="008E11AF">
      <w:pPr>
        <w:pStyle w:val="P-Regular"/>
      </w:pPr>
      <w:r>
        <w:t xml:space="preserve">You can now see and empty example file </w:t>
      </w:r>
      <w:ins w:id="867" w:author="Akshata Sawant" w:date="2022-03-31T15:24:00Z">
        <w:r w:rsidR="002A30E1" w:rsidRPr="008C6D84">
          <w:rPr>
            <w:rStyle w:val="P-Code"/>
            <w:rPrChange w:id="868" w:author="Rounak Kulkarni" w:date="2022-04-05T14:30:00Z">
              <w:rPr/>
            </w:rPrChange>
          </w:rPr>
          <w:t>get-songs-</w:t>
        </w:r>
        <w:proofErr w:type="spellStart"/>
        <w:proofErr w:type="gramStart"/>
        <w:r w:rsidR="002A30E1" w:rsidRPr="008C6D84">
          <w:rPr>
            <w:rStyle w:val="P-Code"/>
            <w:rPrChange w:id="869" w:author="Rounak Kulkarni" w:date="2022-04-05T14:30:00Z">
              <w:rPr/>
            </w:rPrChange>
          </w:rPr>
          <w:t>example.raml</w:t>
        </w:r>
        <w:proofErr w:type="spellEnd"/>
        <w:proofErr w:type="gramEnd"/>
        <w:r w:rsidR="002A30E1">
          <w:t xml:space="preserve"> </w:t>
        </w:r>
      </w:ins>
      <w:r>
        <w:t xml:space="preserve">where we will transfer our example from the </w:t>
      </w:r>
      <w:r w:rsidR="003F42BE">
        <w:t>root RAML</w:t>
      </w:r>
      <w:r>
        <w:t xml:space="preserve"> file</w:t>
      </w:r>
      <w:ins w:id="870" w:author="Rounak Kulkarni" w:date="2022-04-05T14:30:00Z">
        <w:r w:rsidR="008C6D84">
          <w:t>.</w:t>
        </w:r>
      </w:ins>
      <w:ins w:id="871" w:author="Akshata Sawant" w:date="2022-04-01T14:53:00Z">
        <w:del w:id="872" w:author="Rounak Kulkarni" w:date="2022-04-05T14:30:00Z">
          <w:r w:rsidR="00C956A7" w:rsidDel="008C6D84">
            <w:delText xml:space="preserve"> (see </w:delText>
          </w:r>
          <w:r w:rsidR="00C956A7" w:rsidRPr="00D35BC9" w:rsidDel="008C6D84">
            <w:rPr>
              <w:rStyle w:val="P-Italics"/>
            </w:rPr>
            <w:delText>Figure 2.1</w:delText>
          </w:r>
          <w:r w:rsidR="00C956A7" w:rsidDel="008C6D84">
            <w:rPr>
              <w:rStyle w:val="P-Italics"/>
            </w:rPr>
            <w:delText>7</w:delText>
          </w:r>
          <w:r w:rsidR="00C956A7" w:rsidDel="008C6D84">
            <w:delText>).</w:delText>
          </w:r>
        </w:del>
      </w:ins>
      <w:del w:id="873" w:author="Rounak Kulkarni" w:date="2022-04-05T14:30:00Z">
        <w:r w:rsidDel="008C6D84">
          <w:delText>.</w:delText>
        </w:r>
      </w:del>
    </w:p>
    <w:p w14:paraId="02BA59E1" w14:textId="7F91BD5C" w:rsidR="002A30E1" w:rsidRPr="002A30E1" w:rsidRDefault="00616E2B" w:rsidP="002A30E1">
      <w:pPr>
        <w:pStyle w:val="IMG-Caption"/>
      </w:pPr>
      <w:r w:rsidRPr="00616E2B">
        <w:rPr>
          <w:noProof/>
        </w:rPr>
        <w:drawing>
          <wp:inline distT="0" distB="0" distL="0" distR="0" wp14:anchorId="32846285" wp14:editId="371130E4">
            <wp:extent cx="5943600" cy="25958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1"/>
                    <a:stretch>
                      <a:fillRect/>
                    </a:stretch>
                  </pic:blipFill>
                  <pic:spPr>
                    <a:xfrm>
                      <a:off x="0" y="0"/>
                      <a:ext cx="5943600" cy="2595880"/>
                    </a:xfrm>
                    <a:prstGeom prst="rect">
                      <a:avLst/>
                    </a:prstGeom>
                  </pic:spPr>
                </pic:pic>
              </a:graphicData>
            </a:graphic>
          </wp:inline>
        </w:drawing>
      </w:r>
    </w:p>
    <w:p w14:paraId="7543661D" w14:textId="17F27D0B" w:rsidR="00616E2B" w:rsidRDefault="007C74A5" w:rsidP="008D490C">
      <w:pPr>
        <w:pStyle w:val="IMG-Caption"/>
        <w:rPr>
          <w:ins w:id="874" w:author="Akshata Sawant" w:date="2022-03-31T15:24:00Z"/>
        </w:rPr>
      </w:pPr>
      <w:r>
        <w:t>Figure 2.1</w:t>
      </w:r>
      <w:ins w:id="875" w:author="Akshata Sawant" w:date="2022-04-01T09:49:00Z">
        <w:r w:rsidR="00DE2200">
          <w:t>7</w:t>
        </w:r>
      </w:ins>
      <w:del w:id="876" w:author="Akshata Sawant" w:date="2022-04-01T09:49:00Z">
        <w:r w:rsidDel="00DE2200">
          <w:delText>8</w:delText>
        </w:r>
      </w:del>
      <w:r>
        <w:t xml:space="preserve"> – Blank example file</w:t>
      </w:r>
    </w:p>
    <w:p w14:paraId="2FACB854" w14:textId="19BA0187" w:rsidR="002A30E1" w:rsidRPr="00FE7C8C" w:rsidDel="00DD0950" w:rsidRDefault="002A30E1">
      <w:pPr>
        <w:pStyle w:val="L-Numbers"/>
        <w:rPr>
          <w:ins w:id="877" w:author="Yashi Gupta" w:date="2022-03-24T12:47:00Z"/>
          <w:del w:id="878" w:author="Rounak Kulkarni" w:date="2022-04-05T14:31:00Z"/>
          <w:rFonts w:eastAsiaTheme="minorHAnsi"/>
        </w:rPr>
        <w:pPrChange w:id="879" w:author="Rounak Kulkarni" w:date="2022-04-05T14:30:00Z">
          <w:pPr>
            <w:pStyle w:val="IMG-Caption"/>
          </w:pPr>
        </w:pPrChange>
      </w:pPr>
      <w:ins w:id="880" w:author="Akshata Sawant" w:date="2022-03-31T15:25:00Z">
        <w:r>
          <w:t>Cut</w:t>
        </w:r>
      </w:ins>
      <w:ins w:id="881" w:author="Akshata Sawant" w:date="2022-04-01T14:53:00Z">
        <w:r w:rsidR="00D34E54">
          <w:t xml:space="preserve"> and </w:t>
        </w:r>
      </w:ins>
      <w:ins w:id="882" w:author="Akshata Sawant" w:date="2022-03-31T15:25:00Z">
        <w:r>
          <w:t>paste</w:t>
        </w:r>
      </w:ins>
      <w:ins w:id="883" w:author="Akshata Sawant" w:date="2022-03-31T15:24:00Z">
        <w:r>
          <w:t xml:space="preserve"> the example from root RAML file</w:t>
        </w:r>
      </w:ins>
      <w:ins w:id="884" w:author="Akshata Sawant" w:date="2022-03-31T15:25:00Z">
        <w:r>
          <w:t xml:space="preserve"> to </w:t>
        </w:r>
        <w:r w:rsidRPr="00DD0950">
          <w:rPr>
            <w:rStyle w:val="P-Code"/>
            <w:rPrChange w:id="885" w:author="Rounak Kulkarni" w:date="2022-04-05T14:31:00Z">
              <w:rPr>
                <w:b w:val="0"/>
              </w:rPr>
            </w:rPrChange>
          </w:rPr>
          <w:t>get-songs-</w:t>
        </w:r>
        <w:proofErr w:type="spellStart"/>
        <w:r w:rsidRPr="00DD0950">
          <w:rPr>
            <w:rStyle w:val="P-Code"/>
            <w:rPrChange w:id="886" w:author="Rounak Kulkarni" w:date="2022-04-05T14:31:00Z">
              <w:rPr>
                <w:b w:val="0"/>
              </w:rPr>
            </w:rPrChange>
          </w:rPr>
          <w:t>example.raml</w:t>
        </w:r>
      </w:ins>
      <w:proofErr w:type="spellEnd"/>
      <w:ins w:id="887" w:author="Akshata Sawant" w:date="2022-04-01T14:53:00Z">
        <w:r w:rsidR="002C4745" w:rsidRPr="00DD0950">
          <w:rPr>
            <w:rStyle w:val="P-Code"/>
            <w:rPrChange w:id="888" w:author="Rounak Kulkarni" w:date="2022-04-05T14:31:00Z">
              <w:rPr>
                <w:b w:val="0"/>
              </w:rPr>
            </w:rPrChange>
          </w:rPr>
          <w:t xml:space="preserve"> file</w:t>
        </w:r>
      </w:ins>
      <w:ins w:id="889" w:author="Rounak Kulkarni" w:date="2022-04-05T14:31:00Z">
        <w:r w:rsidR="00DD0950">
          <w:t>.</w:t>
        </w:r>
      </w:ins>
      <w:ins w:id="890" w:author="Akshata Sawant" w:date="2022-04-01T14:54:00Z">
        <w:del w:id="891" w:author="Rounak Kulkarni" w:date="2022-04-05T14:31:00Z">
          <w:r w:rsidR="002C4745" w:rsidDel="00DD0950">
            <w:delText xml:space="preserve"> (see </w:delText>
          </w:r>
          <w:r w:rsidR="002C4745" w:rsidRPr="00D35BC9" w:rsidDel="00DD0950">
            <w:rPr>
              <w:rStyle w:val="P-Italics"/>
            </w:rPr>
            <w:delText>Figure 2.1</w:delText>
          </w:r>
          <w:r w:rsidR="002C4745" w:rsidDel="00DD0950">
            <w:rPr>
              <w:rStyle w:val="P-Italics"/>
            </w:rPr>
            <w:delText>8</w:delText>
          </w:r>
          <w:r w:rsidR="002C4745" w:rsidDel="00DD0950">
            <w:delText>).</w:delText>
          </w:r>
        </w:del>
      </w:ins>
    </w:p>
    <w:p w14:paraId="65C29AA8" w14:textId="5C7F09A1" w:rsidR="008D490C" w:rsidRPr="00DD0950" w:rsidRDefault="008D490C">
      <w:pPr>
        <w:pStyle w:val="L-Numbers"/>
        <w:pPrChange w:id="892" w:author="Rounak Kulkarni" w:date="2022-04-05T14:31:00Z">
          <w:pPr/>
        </w:pPrChange>
      </w:pPr>
      <w:commentRangeStart w:id="893"/>
      <w:commentRangeStart w:id="894"/>
      <w:ins w:id="895" w:author="Yashi Gupta" w:date="2022-03-24T12:47:00Z">
        <w:r w:rsidRPr="00DD0950">
          <w:t>…</w:t>
        </w:r>
      </w:ins>
      <w:commentRangeEnd w:id="893"/>
      <w:ins w:id="896" w:author="Yashi Gupta" w:date="2022-03-24T12:48:00Z">
        <w:r>
          <w:rPr>
            <w:rStyle w:val="CommentReference"/>
          </w:rPr>
          <w:commentReference w:id="893"/>
        </w:r>
      </w:ins>
      <w:commentRangeEnd w:id="894"/>
      <w:r w:rsidR="00106E51">
        <w:rPr>
          <w:rStyle w:val="CommentReference"/>
        </w:rPr>
        <w:commentReference w:id="894"/>
      </w:r>
    </w:p>
    <w:p w14:paraId="71017AF1" w14:textId="1BA1E393" w:rsidR="00616E2B" w:rsidRDefault="00343E66" w:rsidP="00C97CC0">
      <w:pPr>
        <w:pStyle w:val="IMG-Caption"/>
      </w:pPr>
      <w:r w:rsidRPr="00343E66">
        <w:rPr>
          <w:noProof/>
        </w:rPr>
        <w:lastRenderedPageBreak/>
        <w:drawing>
          <wp:inline distT="0" distB="0" distL="0" distR="0" wp14:anchorId="582B8941" wp14:editId="6A175196">
            <wp:extent cx="5943600" cy="2422525"/>
            <wp:effectExtent l="0" t="0" r="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2"/>
                    <a:stretch>
                      <a:fillRect/>
                    </a:stretch>
                  </pic:blipFill>
                  <pic:spPr>
                    <a:xfrm>
                      <a:off x="0" y="0"/>
                      <a:ext cx="5943600" cy="2422525"/>
                    </a:xfrm>
                    <a:prstGeom prst="rect">
                      <a:avLst/>
                    </a:prstGeom>
                  </pic:spPr>
                </pic:pic>
              </a:graphicData>
            </a:graphic>
          </wp:inline>
        </w:drawing>
      </w:r>
    </w:p>
    <w:p w14:paraId="2CA45073" w14:textId="60F38DD9" w:rsidR="00343E66" w:rsidRDefault="007C74A5" w:rsidP="00C97CC0">
      <w:pPr>
        <w:pStyle w:val="IMG-Caption"/>
      </w:pPr>
      <w:r>
        <w:t>Figure 2.1</w:t>
      </w:r>
      <w:ins w:id="897" w:author="Akshata Sawant" w:date="2022-04-01T09:49:00Z">
        <w:r w:rsidR="00473F30">
          <w:t>8</w:t>
        </w:r>
      </w:ins>
      <w:del w:id="898" w:author="Akshata Sawant" w:date="2022-04-01T09:49:00Z">
        <w:r w:rsidDel="00473F30">
          <w:delText>9</w:delText>
        </w:r>
      </w:del>
      <w:r>
        <w:t xml:space="preserve"> </w:t>
      </w:r>
      <w:r w:rsidR="00FF0BB1">
        <w:t>–</w:t>
      </w:r>
      <w:r>
        <w:t xml:space="preserve"> </w:t>
      </w:r>
      <w:r w:rsidR="00FF0BB1">
        <w:t xml:space="preserve">Example moved from </w:t>
      </w:r>
      <w:r w:rsidR="0055778E">
        <w:t>root file to exampl</w:t>
      </w:r>
      <w:ins w:id="899" w:author="Yashi Gupta" w:date="2022-03-24T12:48:00Z">
        <w:r w:rsidR="008D490C">
          <w:t>e</w:t>
        </w:r>
      </w:ins>
    </w:p>
    <w:p w14:paraId="77AA96EC" w14:textId="7612E803" w:rsidR="00343E66" w:rsidRDefault="00B45884">
      <w:pPr>
        <w:pStyle w:val="L-Numbers"/>
        <w:pPrChange w:id="900" w:author="Rounak Kulkarni" w:date="2022-04-05T13:47:00Z">
          <w:pPr/>
        </w:pPrChange>
      </w:pPr>
      <w:commentRangeStart w:id="901"/>
      <w:commentRangeStart w:id="902"/>
      <w:commentRangeEnd w:id="902"/>
      <w:r>
        <w:rPr>
          <w:rStyle w:val="CommentReference"/>
          <w:rFonts w:eastAsiaTheme="minorHAnsi"/>
          <w:lang w:val="en-US"/>
        </w:rPr>
        <w:commentReference w:id="902"/>
      </w:r>
      <w:commentRangeEnd w:id="901"/>
      <w:r w:rsidR="00DD2864">
        <w:rPr>
          <w:rStyle w:val="CommentReference"/>
          <w:rFonts w:eastAsiaTheme="minorHAnsi"/>
          <w:lang w:val="en-US"/>
        </w:rPr>
        <w:commentReference w:id="901"/>
      </w:r>
      <w:r w:rsidR="00343E66">
        <w:t>Now</w:t>
      </w:r>
      <w:ins w:id="903" w:author="Rounak Kulkarni" w:date="2022-03-30T11:46:00Z">
        <w:r w:rsidR="008272B4">
          <w:t>,</w:t>
        </w:r>
      </w:ins>
      <w:r w:rsidR="00343E66">
        <w:t xml:space="preserve"> let’s reference our example file in our root RAML.</w:t>
      </w:r>
    </w:p>
    <w:p w14:paraId="525ABD2C" w14:textId="2E2EADAF" w:rsidR="00AD145F" w:rsidRPr="00C14815" w:rsidDel="00C14815" w:rsidRDefault="0066267D" w:rsidP="00D45077">
      <w:pPr>
        <w:rPr>
          <w:del w:id="904" w:author="Akshata Sawant" w:date="2022-03-31T15:23:00Z"/>
          <w:rStyle w:val="P-Code"/>
          <w:rPrChange w:id="905" w:author="Akshata Sawant" w:date="2022-03-31T15:23:00Z">
            <w:rPr>
              <w:del w:id="906" w:author="Akshata Sawant" w:date="2022-03-31T15:23:00Z"/>
            </w:rPr>
          </w:rPrChange>
        </w:rPr>
      </w:pPr>
      <w:r>
        <w:t>We can refer any file in root RAML using</w:t>
      </w:r>
      <w:ins w:id="907" w:author="Rounak Kulkarni" w:date="2022-04-05T14:32:00Z">
        <w:r w:rsidR="00B45884">
          <w:t>:</w:t>
        </w:r>
      </w:ins>
      <w:del w:id="908" w:author="Rounak Kulkarni" w:date="2022-04-05T14:32:00Z">
        <w:r w:rsidDel="00B45884">
          <w:delText xml:space="preserve"> </w:delText>
        </w:r>
      </w:del>
    </w:p>
    <w:p w14:paraId="3148B57F" w14:textId="231E05AB" w:rsidR="00343E66" w:rsidRPr="00004972" w:rsidRDefault="00AD145F" w:rsidP="00D45077">
      <w:pPr>
        <w:rPr>
          <w:rStyle w:val="P-Code"/>
        </w:rPr>
      </w:pPr>
      <w:commentRangeStart w:id="909"/>
      <w:commentRangeStart w:id="910"/>
      <w:proofErr w:type="gramStart"/>
      <w:r w:rsidRPr="00004972">
        <w:rPr>
          <w:rStyle w:val="P-Code"/>
        </w:rPr>
        <w:t>!include</w:t>
      </w:r>
      <w:proofErr w:type="gramEnd"/>
      <w:r w:rsidRPr="00004972">
        <w:rPr>
          <w:rStyle w:val="P-Code"/>
        </w:rPr>
        <w:t xml:space="preserve"> &lt;file-path&gt;</w:t>
      </w:r>
      <w:commentRangeEnd w:id="909"/>
      <w:r w:rsidR="00041D92" w:rsidRPr="00004972">
        <w:rPr>
          <w:rStyle w:val="P-Code"/>
          <w:rPrChange w:id="911" w:author="Rounak Kulkarni" w:date="2022-04-05T14:32:00Z">
            <w:rPr>
              <w:rStyle w:val="CommentReference"/>
            </w:rPr>
          </w:rPrChange>
        </w:rPr>
        <w:commentReference w:id="909"/>
      </w:r>
      <w:commentRangeEnd w:id="910"/>
      <w:r w:rsidR="0023196C" w:rsidRPr="00004972">
        <w:rPr>
          <w:rStyle w:val="P-Code"/>
          <w:rPrChange w:id="912" w:author="Rounak Kulkarni" w:date="2022-04-05T14:32:00Z">
            <w:rPr>
              <w:rStyle w:val="CommentReference"/>
            </w:rPr>
          </w:rPrChange>
        </w:rPr>
        <w:commentReference w:id="910"/>
      </w:r>
    </w:p>
    <w:p w14:paraId="51CC2D36" w14:textId="19D82F98" w:rsidR="00963D69" w:rsidRDefault="00963D69">
      <w:pPr>
        <w:pStyle w:val="L-Numbers"/>
        <w:pPrChange w:id="913" w:author="Rounak Kulkarni" w:date="2022-04-05T14:33:00Z">
          <w:pPr>
            <w:pStyle w:val="P-Regular"/>
          </w:pPr>
        </w:pPrChange>
      </w:pPr>
      <w:r>
        <w:t xml:space="preserve">To get </w:t>
      </w:r>
      <w:r w:rsidR="00F87BA5">
        <w:t xml:space="preserve">an </w:t>
      </w:r>
      <w:r>
        <w:t>accurate file path, copy</w:t>
      </w:r>
      <w:r w:rsidR="00D423BE">
        <w:t xml:space="preserve"> the path by clicking on</w:t>
      </w:r>
      <w:r w:rsidR="00F95B2A">
        <w:t xml:space="preserve"> the</w:t>
      </w:r>
      <w:r w:rsidR="00D423BE">
        <w:t xml:space="preserve"> </w:t>
      </w:r>
      <w:r w:rsidR="00D423BE" w:rsidRPr="002D685E">
        <w:rPr>
          <w:rStyle w:val="P-Bold"/>
          <w:rPrChange w:id="914" w:author="Rounak Kulkarni" w:date="2022-04-05T14:32:00Z">
            <w:rPr/>
          </w:rPrChange>
        </w:rPr>
        <w:t>Copy path</w:t>
      </w:r>
      <w:r w:rsidR="00D423BE">
        <w:t xml:space="preserve"> option of the respective file</w:t>
      </w:r>
      <w:ins w:id="915" w:author="Rounak Kulkarni" w:date="2022-04-05T14:33:00Z">
        <w:r w:rsidR="002D685E">
          <w:t xml:space="preserve"> as shown in the following figure:</w:t>
        </w:r>
      </w:ins>
      <w:ins w:id="916" w:author="Akshata Sawant" w:date="2022-04-01T14:54:00Z">
        <w:del w:id="917" w:author="Rounak Kulkarni" w:date="2022-04-05T14:33:00Z">
          <w:r w:rsidR="00AE792E" w:rsidDel="002D685E">
            <w:delText xml:space="preserve">(see </w:delText>
          </w:r>
          <w:r w:rsidR="00AE792E" w:rsidRPr="00D35BC9" w:rsidDel="002D685E">
            <w:rPr>
              <w:rStyle w:val="P-Italics"/>
            </w:rPr>
            <w:delText>Figure 2.1</w:delText>
          </w:r>
        </w:del>
      </w:ins>
      <w:ins w:id="918" w:author="Akshata Sawant" w:date="2022-04-01T14:55:00Z">
        <w:del w:id="919" w:author="Rounak Kulkarni" w:date="2022-04-05T14:33:00Z">
          <w:r w:rsidR="00AE792E" w:rsidDel="002D685E">
            <w:rPr>
              <w:rStyle w:val="P-Italics"/>
            </w:rPr>
            <w:delText>9</w:delText>
          </w:r>
        </w:del>
      </w:ins>
      <w:ins w:id="920" w:author="Akshata Sawant" w:date="2022-04-01T14:54:00Z">
        <w:del w:id="921" w:author="Rounak Kulkarni" w:date="2022-04-05T14:33:00Z">
          <w:r w:rsidR="00AE792E" w:rsidDel="002D685E">
            <w:delText>).</w:delText>
          </w:r>
        </w:del>
      </w:ins>
      <w:del w:id="922" w:author="Rounak Kulkarni" w:date="2022-04-05T14:33:00Z">
        <w:r w:rsidR="00D423BE" w:rsidDel="002D685E">
          <w:delText>.</w:delText>
        </w:r>
      </w:del>
    </w:p>
    <w:p w14:paraId="132E2E58" w14:textId="44053393" w:rsidR="0066267D" w:rsidRDefault="0066267D" w:rsidP="00C97CC0">
      <w:pPr>
        <w:pStyle w:val="IMG-Caption"/>
      </w:pPr>
      <w:r w:rsidRPr="0066267D">
        <w:rPr>
          <w:noProof/>
        </w:rPr>
        <w:drawing>
          <wp:inline distT="0" distB="0" distL="0" distR="0" wp14:anchorId="0EFEB55C" wp14:editId="6B573A3B">
            <wp:extent cx="5078437" cy="3243275"/>
            <wp:effectExtent l="0" t="0" r="190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3"/>
                    <a:stretch>
                      <a:fillRect/>
                    </a:stretch>
                  </pic:blipFill>
                  <pic:spPr>
                    <a:xfrm>
                      <a:off x="0" y="0"/>
                      <a:ext cx="5086787" cy="3248608"/>
                    </a:xfrm>
                    <a:prstGeom prst="rect">
                      <a:avLst/>
                    </a:prstGeom>
                  </pic:spPr>
                </pic:pic>
              </a:graphicData>
            </a:graphic>
          </wp:inline>
        </w:drawing>
      </w:r>
    </w:p>
    <w:p w14:paraId="19D0D53A" w14:textId="4AE3E85F" w:rsidR="008C1F32" w:rsidRDefault="008C1F32" w:rsidP="00C97CC0">
      <w:pPr>
        <w:pStyle w:val="IMG-Caption"/>
      </w:pPr>
      <w:r>
        <w:t>Figure 2</w:t>
      </w:r>
      <w:r w:rsidR="00F90D1D">
        <w:t>.</w:t>
      </w:r>
      <w:ins w:id="923" w:author="Akshata Sawant" w:date="2022-04-01T09:49:00Z">
        <w:r w:rsidR="003418E4">
          <w:t>19</w:t>
        </w:r>
      </w:ins>
      <w:del w:id="924" w:author="Akshata Sawant" w:date="2022-04-01T09:49:00Z">
        <w:r w:rsidR="00F90D1D" w:rsidDel="003418E4">
          <w:delText>20</w:delText>
        </w:r>
      </w:del>
      <w:r w:rsidR="00F90D1D">
        <w:t xml:space="preserve"> </w:t>
      </w:r>
      <w:r w:rsidR="00FE3EE1">
        <w:t xml:space="preserve">- </w:t>
      </w:r>
      <w:r w:rsidR="009273AF">
        <w:t>Reference example file in root RAML file</w:t>
      </w:r>
    </w:p>
    <w:p w14:paraId="16987A27" w14:textId="7292E549" w:rsidR="00113A64" w:rsidRDefault="00113A64" w:rsidP="00D45077"/>
    <w:p w14:paraId="0873076D" w14:textId="06C66E7B" w:rsidR="00113A64" w:rsidRDefault="00041D92" w:rsidP="00D45077">
      <w:pPr>
        <w:rPr>
          <w:ins w:id="925" w:author="Akshata Sawant" w:date="2022-03-31T15:18:00Z"/>
        </w:rPr>
      </w:pPr>
      <w:ins w:id="926" w:author="Yashi Gupta" w:date="2022-03-24T12:49:00Z">
        <w:r>
          <w:t>…</w:t>
        </w:r>
        <w:commentRangeStart w:id="927"/>
        <w:commentRangeStart w:id="928"/>
        <w:commentRangeEnd w:id="927"/>
        <w:r>
          <w:rPr>
            <w:rStyle w:val="CommentReference"/>
          </w:rPr>
          <w:commentReference w:id="927"/>
        </w:r>
      </w:ins>
      <w:commentRangeEnd w:id="928"/>
      <w:r w:rsidR="00C3471C">
        <w:rPr>
          <w:rStyle w:val="CommentReference"/>
        </w:rPr>
        <w:commentReference w:id="928"/>
      </w:r>
    </w:p>
    <w:p w14:paraId="05891ADC" w14:textId="58764875" w:rsidR="00051EB9" w:rsidRDefault="00051EB9">
      <w:pPr>
        <w:pStyle w:val="L-Numbers"/>
        <w:pPrChange w:id="929" w:author="Rounak Kulkarni" w:date="2022-04-05T14:33:00Z">
          <w:pPr/>
        </w:pPrChange>
      </w:pPr>
      <w:ins w:id="930" w:author="Akshata Sawant" w:date="2022-03-31T15:18:00Z">
        <w:r>
          <w:lastRenderedPageBreak/>
          <w:t>Once the path is copied, reference it in root RAML file</w:t>
        </w:r>
      </w:ins>
      <w:ins w:id="931" w:author="Akshata Sawant" w:date="2022-04-01T14:55:00Z">
        <w:r w:rsidR="001166D7">
          <w:t xml:space="preserve"> </w:t>
        </w:r>
        <w:proofErr w:type="gramStart"/>
        <w:r w:rsidR="001166D7">
          <w:t xml:space="preserve">using </w:t>
        </w:r>
        <w:r w:rsidR="001166D7" w:rsidRPr="001166D7">
          <w:rPr>
            <w:rStyle w:val="P-Code"/>
            <w:rPrChange w:id="932" w:author="Akshata Sawant" w:date="2022-04-01T14:55:00Z">
              <w:rPr/>
            </w:rPrChange>
          </w:rPr>
          <w:t>!include</w:t>
        </w:r>
      </w:ins>
      <w:proofErr w:type="gramEnd"/>
      <w:ins w:id="933" w:author="Rounak Kulkarni" w:date="2022-04-05T14:33:00Z">
        <w:r w:rsidR="00A73A6A">
          <w:rPr>
            <w:rStyle w:val="P-Code"/>
          </w:rPr>
          <w:t>.</w:t>
        </w:r>
      </w:ins>
      <w:ins w:id="934" w:author="Akshata Sawant" w:date="2022-04-01T14:55:00Z">
        <w:r w:rsidR="001166D7">
          <w:t xml:space="preserve"> </w:t>
        </w:r>
        <w:del w:id="935" w:author="Rounak Kulkarni" w:date="2022-04-05T14:33:00Z">
          <w:r w:rsidR="001166D7" w:rsidDel="00A73A6A">
            <w:delText xml:space="preserve">(see </w:delText>
          </w:r>
          <w:r w:rsidR="001166D7" w:rsidRPr="00D35BC9" w:rsidDel="00A73A6A">
            <w:rPr>
              <w:rStyle w:val="P-Italics"/>
            </w:rPr>
            <w:delText>Figure 2.</w:delText>
          </w:r>
          <w:r w:rsidR="001166D7" w:rsidDel="00A73A6A">
            <w:rPr>
              <w:rStyle w:val="P-Italics"/>
            </w:rPr>
            <w:delText>20</w:delText>
          </w:r>
          <w:r w:rsidR="001166D7" w:rsidDel="00A73A6A">
            <w:delText>).</w:delText>
          </w:r>
        </w:del>
      </w:ins>
    </w:p>
    <w:p w14:paraId="0B9B6C82" w14:textId="0099C6D6" w:rsidR="00113A64" w:rsidRDefault="00113A64" w:rsidP="00183E9C">
      <w:pPr>
        <w:pStyle w:val="IMG-Caption"/>
      </w:pPr>
      <w:r w:rsidRPr="00113A64">
        <w:rPr>
          <w:noProof/>
        </w:rPr>
        <w:drawing>
          <wp:inline distT="0" distB="0" distL="0" distR="0" wp14:anchorId="641147EA" wp14:editId="27D3BA2B">
            <wp:extent cx="5943600" cy="2331720"/>
            <wp:effectExtent l="0" t="0" r="0"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44"/>
                    <a:stretch>
                      <a:fillRect/>
                    </a:stretch>
                  </pic:blipFill>
                  <pic:spPr>
                    <a:xfrm>
                      <a:off x="0" y="0"/>
                      <a:ext cx="5943600" cy="2331720"/>
                    </a:xfrm>
                    <a:prstGeom prst="rect">
                      <a:avLst/>
                    </a:prstGeom>
                  </pic:spPr>
                </pic:pic>
              </a:graphicData>
            </a:graphic>
          </wp:inline>
        </w:drawing>
      </w:r>
    </w:p>
    <w:p w14:paraId="707247EE" w14:textId="3E53D785" w:rsidR="009273AF" w:rsidRDefault="00FD500A" w:rsidP="00183E9C">
      <w:pPr>
        <w:pStyle w:val="IMG-Caption"/>
      </w:pPr>
      <w:r>
        <w:t>Figure 2.2</w:t>
      </w:r>
      <w:ins w:id="936" w:author="Akshata Sawant" w:date="2022-04-01T09:49:00Z">
        <w:r w:rsidR="00193B68">
          <w:t>0</w:t>
        </w:r>
      </w:ins>
      <w:del w:id="937" w:author="Akshata Sawant" w:date="2022-04-01T09:49:00Z">
        <w:r w:rsidDel="00193B68">
          <w:delText>1</w:delText>
        </w:r>
      </w:del>
      <w:r w:rsidR="002D61A9">
        <w:t xml:space="preserve"> </w:t>
      </w:r>
      <w:r w:rsidR="00FE3EE1">
        <w:t xml:space="preserve">- </w:t>
      </w:r>
      <w:r w:rsidR="002D61A9">
        <w:t xml:space="preserve">Example </w:t>
      </w:r>
      <w:r w:rsidR="004F358E">
        <w:t>file referenced in root RAML file</w:t>
      </w:r>
    </w:p>
    <w:p w14:paraId="5CE694C1" w14:textId="77777777" w:rsidR="00A04784" w:rsidRDefault="00113A64" w:rsidP="00183E9C">
      <w:pPr>
        <w:pStyle w:val="P-Regular"/>
        <w:rPr>
          <w:ins w:id="938" w:author="Akshata Sawant" w:date="2022-04-08T12:42:00Z"/>
        </w:rPr>
      </w:pPr>
      <w:r>
        <w:t xml:space="preserve">Similarly, we can </w:t>
      </w:r>
      <w:ins w:id="939" w:author="Akshata Sawant" w:date="2022-04-08T12:41:00Z">
        <w:r w:rsidR="00EB73C6">
          <w:t xml:space="preserve">reference </w:t>
        </w:r>
      </w:ins>
      <w:ins w:id="940" w:author="Akshata Sawant" w:date="2022-04-08T12:42:00Z">
        <w:r w:rsidR="00AF29BE">
          <w:t xml:space="preserve">example files for </w:t>
        </w:r>
        <w:r w:rsidR="00EB73C6">
          <w:t xml:space="preserve">endpoint </w:t>
        </w:r>
        <w:r w:rsidR="00EB73C6" w:rsidRPr="00D35BC9">
          <w:rPr>
            <w:rStyle w:val="P-Code"/>
          </w:rPr>
          <w:t>/song/{</w:t>
        </w:r>
        <w:proofErr w:type="spellStart"/>
        <w:r w:rsidR="00EB73C6" w:rsidRPr="00D35BC9">
          <w:rPr>
            <w:rStyle w:val="P-Code"/>
          </w:rPr>
          <w:t>artistCode</w:t>
        </w:r>
        <w:proofErr w:type="spellEnd"/>
        <w:r w:rsidR="00EB73C6" w:rsidRPr="00D35BC9">
          <w:rPr>
            <w:rStyle w:val="P-Code"/>
          </w:rPr>
          <w:t>}</w:t>
        </w:r>
      </w:ins>
      <w:del w:id="941" w:author="Akshata Sawant" w:date="2022-04-08T12:40:00Z">
        <w:r w:rsidDel="00B27288">
          <w:delText>do</w:delText>
        </w:r>
        <w:commentRangeStart w:id="942"/>
        <w:commentRangeStart w:id="943"/>
        <w:r w:rsidDel="00B27288">
          <w:delText xml:space="preserve"> it</w:delText>
        </w:r>
      </w:del>
      <w:r>
        <w:t xml:space="preserve"> </w:t>
      </w:r>
      <w:commentRangeEnd w:id="942"/>
      <w:r w:rsidR="00617AAC">
        <w:rPr>
          <w:rStyle w:val="CommentReference"/>
          <w:rFonts w:eastAsiaTheme="minorHAnsi"/>
          <w:lang w:val="en-US"/>
        </w:rPr>
        <w:commentReference w:id="942"/>
      </w:r>
      <w:commentRangeEnd w:id="943"/>
      <w:r w:rsidR="00F347E1">
        <w:rPr>
          <w:rStyle w:val="CommentReference"/>
          <w:rFonts w:eastAsiaTheme="minorHAnsi"/>
          <w:lang w:val="en-US"/>
        </w:rPr>
        <w:commentReference w:id="943"/>
      </w:r>
      <w:ins w:id="944" w:author="Akshata Sawant" w:date="2022-04-08T12:42:00Z">
        <w:r w:rsidR="00AF29BE">
          <w:t>with</w:t>
        </w:r>
      </w:ins>
      <w:del w:id="945" w:author="Akshata Sawant" w:date="2022-04-08T12:42:00Z">
        <w:r w:rsidR="00176A81" w:rsidDel="00AF29BE">
          <w:delText>using the</w:delText>
        </w:r>
      </w:del>
      <w:r>
        <w:t xml:space="preserve"> POST method. </w:t>
      </w:r>
    </w:p>
    <w:p w14:paraId="45DCAA81" w14:textId="23BCB17F" w:rsidR="001E717F" w:rsidRDefault="00113A64" w:rsidP="00183E9C">
      <w:pPr>
        <w:pStyle w:val="P-Regular"/>
      </w:pPr>
      <w:r>
        <w:t>As we have both request and response examples</w:t>
      </w:r>
      <w:ins w:id="946" w:author="Akshata Sawant" w:date="2022-04-08T12:43:00Z">
        <w:r w:rsidR="005F1A23">
          <w:t xml:space="preserve"> for POST method</w:t>
        </w:r>
      </w:ins>
      <w:r>
        <w:t xml:space="preserve">, we will further categorize the </w:t>
      </w:r>
      <w:r w:rsidR="00D15F3F">
        <w:t>folder structure</w:t>
      </w:r>
      <w:r w:rsidR="00F65083">
        <w:t xml:space="preserve"> into </w:t>
      </w:r>
      <w:r w:rsidR="00F65083" w:rsidRPr="00183E9C">
        <w:rPr>
          <w:rStyle w:val="P-Code"/>
        </w:rPr>
        <w:t>requestExamples</w:t>
      </w:r>
      <w:r w:rsidR="00F65083">
        <w:t xml:space="preserve"> </w:t>
      </w:r>
      <w:ins w:id="947" w:author="Yashi Gupta" w:date="2022-03-24T12:49:00Z">
        <w:r w:rsidR="00041D92">
          <w:t>and</w:t>
        </w:r>
      </w:ins>
      <w:r w:rsidR="00F65083">
        <w:t xml:space="preserve"> </w:t>
      </w:r>
      <w:r w:rsidR="00F65083" w:rsidRPr="00183E9C">
        <w:rPr>
          <w:rStyle w:val="P-Code"/>
        </w:rPr>
        <w:t>responseExamples</w:t>
      </w:r>
      <w:r w:rsidR="00F65083">
        <w:t xml:space="preserve"> and save corresponding files</w:t>
      </w:r>
      <w:r w:rsidR="001E717F">
        <w:t xml:space="preserve"> and further reference it explicitly in our root RAML</w:t>
      </w:r>
      <w:r w:rsidR="008953B1">
        <w:t xml:space="preserve"> (see </w:t>
      </w:r>
      <w:r w:rsidR="008953B1" w:rsidRPr="00183E9C">
        <w:rPr>
          <w:rStyle w:val="P-Italics"/>
        </w:rPr>
        <w:t>Figure 2.2</w:t>
      </w:r>
      <w:ins w:id="948" w:author="Akshata Sawant" w:date="2022-04-01T14:55:00Z">
        <w:r w:rsidR="00F379C1">
          <w:rPr>
            <w:rStyle w:val="P-Italics"/>
          </w:rPr>
          <w:t>1</w:t>
        </w:r>
      </w:ins>
      <w:del w:id="949" w:author="Akshata Sawant" w:date="2022-04-01T14:55:00Z">
        <w:r w:rsidR="008953B1" w:rsidRPr="00183E9C" w:rsidDel="00F379C1">
          <w:rPr>
            <w:rStyle w:val="P-Italics"/>
          </w:rPr>
          <w:delText>2</w:delText>
        </w:r>
      </w:del>
      <w:r w:rsidR="008953B1">
        <w:t>)</w:t>
      </w:r>
      <w:ins w:id="950" w:author="Rounak Kulkarni" w:date="2022-04-05T14:40:00Z">
        <w:r w:rsidR="003B7055">
          <w:t>:</w:t>
        </w:r>
      </w:ins>
    </w:p>
    <w:p w14:paraId="7CB61229" w14:textId="3D85E41D" w:rsidR="0016018A" w:rsidRDefault="00E37D6A" w:rsidP="00183E9C">
      <w:pPr>
        <w:pStyle w:val="IMG-Caption"/>
      </w:pPr>
      <w:r w:rsidRPr="00E37D6A">
        <w:rPr>
          <w:noProof/>
        </w:rPr>
        <w:drawing>
          <wp:inline distT="0" distB="0" distL="0" distR="0" wp14:anchorId="09F3F80D" wp14:editId="6F7FBA3A">
            <wp:extent cx="5943600" cy="25019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5"/>
                    <a:stretch>
                      <a:fillRect/>
                    </a:stretch>
                  </pic:blipFill>
                  <pic:spPr>
                    <a:xfrm>
                      <a:off x="0" y="0"/>
                      <a:ext cx="5943600" cy="2501900"/>
                    </a:xfrm>
                    <a:prstGeom prst="rect">
                      <a:avLst/>
                    </a:prstGeom>
                  </pic:spPr>
                </pic:pic>
              </a:graphicData>
            </a:graphic>
          </wp:inline>
        </w:drawing>
      </w:r>
      <w:r w:rsidRPr="00E37D6A">
        <w:t xml:space="preserve"> </w:t>
      </w:r>
    </w:p>
    <w:p w14:paraId="27FEB41F" w14:textId="0A91E210" w:rsidR="004F358E" w:rsidRDefault="004F358E" w:rsidP="002F2A2B">
      <w:pPr>
        <w:pStyle w:val="IMG-Caption"/>
      </w:pPr>
      <w:r>
        <w:t>Figure 2.2</w:t>
      </w:r>
      <w:ins w:id="951" w:author="Akshata Sawant" w:date="2022-04-01T09:49:00Z">
        <w:r w:rsidR="008274FB">
          <w:t>1</w:t>
        </w:r>
      </w:ins>
      <w:del w:id="952" w:author="Akshata Sawant" w:date="2022-04-01T09:49:00Z">
        <w:r w:rsidDel="008274FB">
          <w:delText>2</w:delText>
        </w:r>
      </w:del>
      <w:r>
        <w:t xml:space="preserve"> </w:t>
      </w:r>
      <w:r w:rsidR="00FE3EE1">
        <w:t xml:space="preserve">- </w:t>
      </w:r>
      <w:r>
        <w:t>Referencing example file for POST Method</w:t>
      </w:r>
    </w:p>
    <w:p w14:paraId="548D10CA" w14:textId="42C9F092" w:rsidR="001E717F" w:rsidRDefault="001E717F" w:rsidP="00D45077"/>
    <w:p w14:paraId="581EED0D" w14:textId="503F9FB9" w:rsidR="001E717F" w:rsidRDefault="001E717F" w:rsidP="00D45077">
      <w:r>
        <w:t xml:space="preserve">We can follow </w:t>
      </w:r>
      <w:r w:rsidR="00E14368">
        <w:t xml:space="preserve">a </w:t>
      </w:r>
      <w:r>
        <w:t xml:space="preserve">similar </w:t>
      </w:r>
      <w:r w:rsidR="004E4F48">
        <w:t xml:space="preserve">file structure </w:t>
      </w:r>
      <w:r w:rsidR="00D12C6E">
        <w:t>for other fragments.</w:t>
      </w:r>
    </w:p>
    <w:p w14:paraId="1DD923A2" w14:textId="77777777" w:rsidR="007974B9" w:rsidRDefault="00E12B37" w:rsidP="009B4529">
      <w:pPr>
        <w:pStyle w:val="H2-Heading"/>
        <w:rPr>
          <w:ins w:id="953" w:author="Akshata Sawant" w:date="2022-04-08T12:45:00Z"/>
          <w:rStyle w:val="P-Bold"/>
        </w:rPr>
        <w:pPrChange w:id="954" w:author="Akshata Sawant" w:date="2022-04-08T12:46:00Z">
          <w:pPr>
            <w:pStyle w:val="L-Numbers"/>
            <w:numPr>
              <w:numId w:val="0"/>
            </w:numPr>
            <w:ind w:left="357" w:firstLine="0"/>
          </w:pPr>
        </w:pPrChange>
      </w:pPr>
      <w:commentRangeStart w:id="955"/>
      <w:commentRangeStart w:id="956"/>
      <w:ins w:id="957" w:author="Akshata Sawant" w:date="2022-03-31T15:10:00Z">
        <w:r w:rsidRPr="00E12B37">
          <w:rPr>
            <w:rStyle w:val="P-Bold"/>
            <w:rFonts w:eastAsia="Arial"/>
            <w:lang w:val="en"/>
            <w:rPrChange w:id="958" w:author="Akshata Sawant" w:date="2022-03-31T15:10:00Z">
              <w:rPr>
                <w:rFonts w:eastAsiaTheme="minorHAnsi"/>
                <w:lang w:val="en-US"/>
              </w:rPr>
            </w:rPrChange>
          </w:rPr>
          <w:lastRenderedPageBreak/>
          <w:t>API mocking</w:t>
        </w:r>
      </w:ins>
    </w:p>
    <w:commentRangeEnd w:id="955"/>
    <w:p w14:paraId="43E4B5E2" w14:textId="685D1F9A" w:rsidR="00164746" w:rsidRDefault="003B7055" w:rsidP="00DD09C1">
      <w:pPr>
        <w:pStyle w:val="P-Regular"/>
        <w:rPr>
          <w:ins w:id="959" w:author="Akshata Sawant" w:date="2022-04-08T12:46:00Z"/>
        </w:rPr>
        <w:pPrChange w:id="960" w:author="Akshata Sawant" w:date="2022-04-08T12:47:00Z">
          <w:pPr>
            <w:pStyle w:val="L-Numbers"/>
            <w:numPr>
              <w:numId w:val="0"/>
            </w:numPr>
            <w:ind w:left="357" w:firstLine="0"/>
          </w:pPr>
        </w:pPrChange>
      </w:pPr>
      <w:r>
        <w:rPr>
          <w:rStyle w:val="CommentReference"/>
          <w:rFonts w:eastAsiaTheme="minorHAnsi"/>
          <w:lang w:val="en-US"/>
        </w:rPr>
        <w:commentReference w:id="955"/>
      </w:r>
      <w:commentRangeEnd w:id="956"/>
      <w:r w:rsidR="00B85A55">
        <w:rPr>
          <w:rStyle w:val="CommentReference"/>
          <w:rFonts w:eastAsiaTheme="minorHAnsi"/>
          <w:lang w:val="en-US"/>
        </w:rPr>
        <w:commentReference w:id="956"/>
      </w:r>
      <w:ins w:id="961" w:author="Akshata Sawant" w:date="2022-04-08T12:45:00Z">
        <w:r w:rsidR="00164746">
          <w:t xml:space="preserve">As </w:t>
        </w:r>
      </w:ins>
      <w:ins w:id="962" w:author="Akshata Sawant" w:date="2022-04-08T12:46:00Z">
        <w:r w:rsidR="00164746">
          <w:t xml:space="preserve">we’re following design first approach, </w:t>
        </w:r>
      </w:ins>
      <w:ins w:id="963" w:author="Akshata Sawant" w:date="2022-04-08T12:45:00Z">
        <w:r w:rsidR="00164746">
          <w:t>API mocking helps you the simulate the API</w:t>
        </w:r>
      </w:ins>
      <w:ins w:id="964" w:author="Akshata Sawant" w:date="2022-04-08T12:46:00Z">
        <w:r w:rsidR="00164746">
          <w:t xml:space="preserve"> before implementing the API in the Anypoint Studio.</w:t>
        </w:r>
      </w:ins>
    </w:p>
    <w:p w14:paraId="2818E1D7" w14:textId="0B5B2525" w:rsidR="000A5318" w:rsidRDefault="000A5318" w:rsidP="00E468B0">
      <w:pPr>
        <w:pStyle w:val="L-Numbers"/>
        <w:numPr>
          <w:ilvl w:val="0"/>
          <w:numId w:val="0"/>
        </w:numPr>
        <w:rPr>
          <w:ins w:id="965" w:author="Yashi Gupta" w:date="2022-03-24T12:49:00Z"/>
        </w:rPr>
        <w:pPrChange w:id="966" w:author="Akshata Sawant" w:date="2022-04-08T12:47:00Z">
          <w:pPr/>
        </w:pPrChange>
      </w:pPr>
      <w:r>
        <w:t xml:space="preserve">Once we are </w:t>
      </w:r>
      <w:r w:rsidR="00993093">
        <w:t xml:space="preserve">done with the API </w:t>
      </w:r>
      <w:r w:rsidR="00A32362">
        <w:t>design,</w:t>
      </w:r>
      <w:r w:rsidR="00993093">
        <w:t xml:space="preserve"> we can simulate the API by mocking the endpoint</w:t>
      </w:r>
      <w:ins w:id="967" w:author="Yashi Gupta" w:date="2022-03-24T12:50:00Z">
        <w:r w:rsidR="00041D92">
          <w:t xml:space="preserve">. </w:t>
        </w:r>
      </w:ins>
      <w:ins w:id="968" w:author="Akshata Sawant" w:date="2022-04-08T12:47:00Z">
        <w:r w:rsidR="00CE35AD">
          <w:t>Let’s follow the steps to mock our API</w:t>
        </w:r>
      </w:ins>
    </w:p>
    <w:p w14:paraId="6960CEBB" w14:textId="114E7D00" w:rsidR="00041D92" w:rsidRDefault="00041D92" w:rsidP="00D45077">
      <w:pPr>
        <w:rPr>
          <w:ins w:id="969" w:author="Yashi Gupta" w:date="2022-03-24T12:50:00Z"/>
        </w:rPr>
      </w:pPr>
      <w:commentRangeStart w:id="970"/>
      <w:commentRangeStart w:id="971"/>
      <w:ins w:id="972" w:author="Yashi Gupta" w:date="2022-03-24T12:49:00Z">
        <w:r>
          <w:t>…</w:t>
        </w:r>
        <w:commentRangeEnd w:id="970"/>
        <w:r>
          <w:rPr>
            <w:rStyle w:val="CommentReference"/>
          </w:rPr>
          <w:commentReference w:id="970"/>
        </w:r>
      </w:ins>
      <w:commentRangeEnd w:id="971"/>
      <w:r w:rsidR="00051EB9">
        <w:rPr>
          <w:rStyle w:val="CommentReference"/>
        </w:rPr>
        <w:commentReference w:id="971"/>
      </w:r>
    </w:p>
    <w:p w14:paraId="0B1E13CA" w14:textId="4BBB98CD" w:rsidR="00041D92" w:rsidRDefault="00041D92" w:rsidP="00D45077">
      <w:commentRangeStart w:id="973"/>
      <w:commentRangeStart w:id="974"/>
      <w:commentRangeStart w:id="975"/>
      <w:commentRangeStart w:id="976"/>
      <w:commentRangeStart w:id="977"/>
      <w:ins w:id="978" w:author="Yashi Gupta" w:date="2022-03-24T12:50:00Z">
        <w:r>
          <w:t>…</w:t>
        </w:r>
        <w:commentRangeEnd w:id="973"/>
        <w:r>
          <w:rPr>
            <w:rStyle w:val="CommentReference"/>
          </w:rPr>
          <w:commentReference w:id="973"/>
        </w:r>
      </w:ins>
      <w:commentRangeEnd w:id="974"/>
      <w:r w:rsidR="00E12B37">
        <w:rPr>
          <w:rStyle w:val="CommentReference"/>
        </w:rPr>
        <w:commentReference w:id="974"/>
      </w:r>
      <w:commentRangeEnd w:id="975"/>
      <w:r w:rsidR="00051EB9">
        <w:rPr>
          <w:rStyle w:val="CommentReference"/>
        </w:rPr>
        <w:commentReference w:id="975"/>
      </w:r>
      <w:commentRangeEnd w:id="976"/>
      <w:r w:rsidR="00C0155F">
        <w:rPr>
          <w:rStyle w:val="CommentReference"/>
        </w:rPr>
        <w:commentReference w:id="976"/>
      </w:r>
      <w:commentRangeEnd w:id="977"/>
      <w:r w:rsidR="005A2D9F">
        <w:rPr>
          <w:rStyle w:val="CommentReference"/>
        </w:rPr>
        <w:commentReference w:id="977"/>
      </w:r>
    </w:p>
    <w:p w14:paraId="2CF7884A" w14:textId="7A0950B4" w:rsidR="00A349E8" w:rsidRDefault="00A349E8">
      <w:pPr>
        <w:pStyle w:val="L-Numbers"/>
        <w:numPr>
          <w:ilvl w:val="0"/>
          <w:numId w:val="47"/>
        </w:numPr>
        <w:pPrChange w:id="979" w:author="Rounak Kulkarni" w:date="2022-04-05T16:49:00Z">
          <w:pPr/>
        </w:pPrChange>
      </w:pPr>
      <w:commentRangeStart w:id="980"/>
      <w:commentRangeStart w:id="981"/>
      <w:r>
        <w:t xml:space="preserve">Click </w:t>
      </w:r>
      <w:commentRangeEnd w:id="980"/>
      <w:r w:rsidR="00041D92">
        <w:rPr>
          <w:rStyle w:val="CommentReference"/>
        </w:rPr>
        <w:commentReference w:id="980"/>
      </w:r>
      <w:commentRangeEnd w:id="981"/>
      <w:r w:rsidR="00E12B37">
        <w:rPr>
          <w:rStyle w:val="CommentReference"/>
        </w:rPr>
        <w:commentReference w:id="981"/>
      </w:r>
      <w:r>
        <w:t>on the endpoint you wish to mock on the right-side panel</w:t>
      </w:r>
      <w:ins w:id="982" w:author="Rounak Kulkarni" w:date="2022-04-05T16:50:00Z">
        <w:r w:rsidR="00014317">
          <w:t>.</w:t>
        </w:r>
      </w:ins>
      <w:r w:rsidR="008953B1">
        <w:t xml:space="preserve"> </w:t>
      </w:r>
      <w:del w:id="983" w:author="Rounak Kulkarni" w:date="2022-04-05T16:50:00Z">
        <w:r w:rsidR="008953B1" w:rsidDel="00014317">
          <w:delText xml:space="preserve">(see </w:delText>
        </w:r>
        <w:r w:rsidR="008953B1" w:rsidRPr="00191B98" w:rsidDel="00014317">
          <w:rPr>
            <w:rStyle w:val="P-Italics"/>
          </w:rPr>
          <w:delText>Figure 2.2</w:delText>
        </w:r>
      </w:del>
      <w:ins w:id="984" w:author="Akshata Sawant" w:date="2022-04-01T14:56:00Z">
        <w:del w:id="985" w:author="Rounak Kulkarni" w:date="2022-04-05T16:50:00Z">
          <w:r w:rsidR="0059264A" w:rsidDel="00014317">
            <w:rPr>
              <w:rStyle w:val="P-Italics"/>
            </w:rPr>
            <w:delText>2</w:delText>
          </w:r>
        </w:del>
      </w:ins>
      <w:del w:id="986" w:author="Rounak Kulkarni" w:date="2022-04-05T16:50:00Z">
        <w:r w:rsidR="008953B1" w:rsidRPr="00191B98" w:rsidDel="00014317">
          <w:rPr>
            <w:rStyle w:val="P-Italics"/>
          </w:rPr>
          <w:delText>3</w:delText>
        </w:r>
        <w:r w:rsidR="008953B1" w:rsidDel="00014317">
          <w:delText>)</w:delText>
        </w:r>
      </w:del>
    </w:p>
    <w:p w14:paraId="5CEC6F64" w14:textId="74F96DFC" w:rsidR="00A349E8" w:rsidRDefault="008356F3" w:rsidP="00191B98">
      <w:pPr>
        <w:pStyle w:val="IMG-Caption"/>
      </w:pPr>
      <w:r w:rsidRPr="008356F3">
        <w:rPr>
          <w:noProof/>
        </w:rPr>
        <w:drawing>
          <wp:inline distT="0" distB="0" distL="0" distR="0" wp14:anchorId="1FFD5269" wp14:editId="09360D6D">
            <wp:extent cx="2412609" cy="2601422"/>
            <wp:effectExtent l="0" t="0" r="635" b="254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6"/>
                    <a:stretch>
                      <a:fillRect/>
                    </a:stretch>
                  </pic:blipFill>
                  <pic:spPr>
                    <a:xfrm>
                      <a:off x="0" y="0"/>
                      <a:ext cx="2418090" cy="2607332"/>
                    </a:xfrm>
                    <a:prstGeom prst="rect">
                      <a:avLst/>
                    </a:prstGeom>
                  </pic:spPr>
                </pic:pic>
              </a:graphicData>
            </a:graphic>
          </wp:inline>
        </w:drawing>
      </w:r>
    </w:p>
    <w:p w14:paraId="64B1D393" w14:textId="3C48B838" w:rsidR="004F358E" w:rsidRDefault="004F358E" w:rsidP="00191B98">
      <w:pPr>
        <w:pStyle w:val="IMG-Caption"/>
      </w:pPr>
      <w:r>
        <w:t>Figure 2.2</w:t>
      </w:r>
      <w:ins w:id="987" w:author="Akshata Sawant" w:date="2022-04-01T09:50:00Z">
        <w:r w:rsidR="00BF0144">
          <w:t>2</w:t>
        </w:r>
      </w:ins>
      <w:del w:id="988" w:author="Akshata Sawant" w:date="2022-04-01T09:50:00Z">
        <w:r w:rsidDel="00BF0144">
          <w:delText>3</w:delText>
        </w:r>
      </w:del>
      <w:r>
        <w:t xml:space="preserve"> </w:t>
      </w:r>
      <w:ins w:id="989" w:author="Yashi Gupta" w:date="2022-03-24T12:51:00Z">
        <w:r w:rsidR="00041D92">
          <w:t>–</w:t>
        </w:r>
      </w:ins>
      <w:r w:rsidR="00FE3EE1">
        <w:t xml:space="preserve"> </w:t>
      </w:r>
      <w:r>
        <w:t>Mocking POST method</w:t>
      </w:r>
    </w:p>
    <w:p w14:paraId="377E3453" w14:textId="19E5414A" w:rsidR="00A349E8" w:rsidRDefault="00902D8B">
      <w:pPr>
        <w:pStyle w:val="L-Numbers"/>
        <w:pPrChange w:id="990" w:author="Rounak Kulkarni" w:date="2022-04-05T16:50:00Z">
          <w:pPr>
            <w:pStyle w:val="P-Regular"/>
          </w:pPr>
        </w:pPrChange>
      </w:pPr>
      <w:r>
        <w:t xml:space="preserve">You can find all the details related to your endpoint here. Click on the </w:t>
      </w:r>
      <w:r w:rsidRPr="00191B98">
        <w:rPr>
          <w:rStyle w:val="P-Bold"/>
        </w:rPr>
        <w:t>Try it</w:t>
      </w:r>
      <w:r>
        <w:t xml:space="preserve"> button </w:t>
      </w:r>
      <w:r w:rsidR="008903FC">
        <w:t>to mock the endpoint</w:t>
      </w:r>
      <w:del w:id="991" w:author="Rounak Kulkarni" w:date="2022-04-05T16:50:00Z">
        <w:r w:rsidR="00463E59" w:rsidDel="000268E2">
          <w:delText xml:space="preserve"> (see </w:delText>
        </w:r>
        <w:r w:rsidR="00463E59" w:rsidRPr="00191B98" w:rsidDel="000268E2">
          <w:rPr>
            <w:rStyle w:val="P-Italics"/>
          </w:rPr>
          <w:delText>Figure 2.2</w:delText>
        </w:r>
      </w:del>
      <w:ins w:id="992" w:author="Akshata Sawant" w:date="2022-04-01T14:56:00Z">
        <w:del w:id="993" w:author="Rounak Kulkarni" w:date="2022-04-05T16:50:00Z">
          <w:r w:rsidR="000020A6" w:rsidDel="000268E2">
            <w:rPr>
              <w:rStyle w:val="P-Italics"/>
            </w:rPr>
            <w:delText>3</w:delText>
          </w:r>
        </w:del>
      </w:ins>
      <w:del w:id="994" w:author="Rounak Kulkarni" w:date="2022-04-05T16:50:00Z">
        <w:r w:rsidR="00463E59" w:rsidRPr="00191B98" w:rsidDel="000268E2">
          <w:rPr>
            <w:rStyle w:val="P-Italics"/>
          </w:rPr>
          <w:delText>4</w:delText>
        </w:r>
      </w:del>
      <w:r w:rsidR="00463E59">
        <w:t>).</w:t>
      </w:r>
    </w:p>
    <w:p w14:paraId="3FD08659" w14:textId="6EE28EE0" w:rsidR="00902D8B" w:rsidRDefault="00233030" w:rsidP="00191B98">
      <w:pPr>
        <w:pStyle w:val="IMG-Caption"/>
      </w:pPr>
      <w:r w:rsidRPr="00233030">
        <w:rPr>
          <w:noProof/>
        </w:rPr>
        <w:lastRenderedPageBreak/>
        <w:drawing>
          <wp:inline distT="0" distB="0" distL="0" distR="0" wp14:anchorId="1BA0E5AE" wp14:editId="313BBBBE">
            <wp:extent cx="2638770" cy="4229100"/>
            <wp:effectExtent l="0" t="0" r="317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7"/>
                    <a:stretch>
                      <a:fillRect/>
                    </a:stretch>
                  </pic:blipFill>
                  <pic:spPr>
                    <a:xfrm>
                      <a:off x="0" y="0"/>
                      <a:ext cx="2639589" cy="4230413"/>
                    </a:xfrm>
                    <a:prstGeom prst="rect">
                      <a:avLst/>
                    </a:prstGeom>
                  </pic:spPr>
                </pic:pic>
              </a:graphicData>
            </a:graphic>
          </wp:inline>
        </w:drawing>
      </w:r>
    </w:p>
    <w:p w14:paraId="2A0BC1ED" w14:textId="34349DE4" w:rsidR="004F358E" w:rsidRDefault="004F358E" w:rsidP="00191B98">
      <w:pPr>
        <w:pStyle w:val="IMG-Caption"/>
      </w:pPr>
      <w:r>
        <w:t>Figure 2.2</w:t>
      </w:r>
      <w:ins w:id="995" w:author="Akshata Sawant" w:date="2022-04-01T09:50:00Z">
        <w:r w:rsidR="00634257">
          <w:t>3</w:t>
        </w:r>
      </w:ins>
      <w:del w:id="996" w:author="Akshata Sawant" w:date="2022-04-01T09:50:00Z">
        <w:r w:rsidDel="00634257">
          <w:delText>4</w:delText>
        </w:r>
      </w:del>
      <w:r>
        <w:t xml:space="preserve"> - Review Mocking endpoint information</w:t>
      </w:r>
    </w:p>
    <w:p w14:paraId="4AD582ED" w14:textId="77777777" w:rsidR="00E967E0" w:rsidDel="0054396C" w:rsidRDefault="00E967E0" w:rsidP="00E967E0">
      <w:pPr>
        <w:pStyle w:val="L-Numbers"/>
        <w:rPr>
          <w:ins w:id="997" w:author="Rounak Kulkarni" w:date="2022-04-05T16:51:00Z"/>
          <w:del w:id="998" w:author="Akshata Sawant" w:date="2022-04-08T12:48:00Z"/>
        </w:rPr>
      </w:pPr>
    </w:p>
    <w:p w14:paraId="2D45C279" w14:textId="415A9366" w:rsidR="00463E59" w:rsidDel="000268E2" w:rsidRDefault="000268E2" w:rsidP="0054396C">
      <w:pPr>
        <w:pStyle w:val="L-Numbers"/>
        <w:rPr>
          <w:del w:id="999" w:author="Rounak Kulkarni" w:date="2022-04-05T16:51:00Z"/>
        </w:rPr>
        <w:pPrChange w:id="1000" w:author="Akshata Sawant" w:date="2022-04-08T12:48:00Z">
          <w:pPr>
            <w:pStyle w:val="P-Regular"/>
          </w:pPr>
        </w:pPrChange>
      </w:pPr>
      <w:ins w:id="1001" w:author="Rounak Kulkarni" w:date="2022-04-05T16:50:00Z">
        <w:r>
          <w:t>Next</w:t>
        </w:r>
      </w:ins>
      <w:ins w:id="1002" w:author="Rounak Kulkarni" w:date="2022-04-05T16:51:00Z">
        <w:r>
          <w:t xml:space="preserve">, </w:t>
        </w:r>
      </w:ins>
      <w:del w:id="1003" w:author="Rounak Kulkarni" w:date="2022-04-05T16:51:00Z">
        <w:r w:rsidR="00463E59" w:rsidDel="000268E2">
          <w:delText>Y</w:delText>
        </w:r>
      </w:del>
      <w:ins w:id="1004" w:author="Rounak Kulkarni" w:date="2022-04-05T16:51:00Z">
        <w:r>
          <w:t>y</w:t>
        </w:r>
      </w:ins>
      <w:r w:rsidR="00463E59">
        <w:t>ou can review information about your endpoint and fill in the missing details</w:t>
      </w:r>
      <w:ins w:id="1005" w:author="Rounak Kulkarni" w:date="2022-04-05T16:51:00Z">
        <w:r>
          <w:t>.</w:t>
        </w:r>
      </w:ins>
      <w:r w:rsidR="00463E59">
        <w:t xml:space="preserve"> </w:t>
      </w:r>
      <w:del w:id="1006" w:author="Rounak Kulkarni" w:date="2022-04-05T16:51:00Z">
        <w:r w:rsidR="00463E59" w:rsidDel="000268E2">
          <w:delText xml:space="preserve">(see </w:delText>
        </w:r>
        <w:r w:rsidR="00463E59" w:rsidRPr="00191B98" w:rsidDel="000268E2">
          <w:rPr>
            <w:rStyle w:val="P-Italics"/>
          </w:rPr>
          <w:delText>Figure 2.2</w:delText>
        </w:r>
      </w:del>
      <w:ins w:id="1007" w:author="Akshata Sawant" w:date="2022-04-01T14:57:00Z">
        <w:del w:id="1008" w:author="Rounak Kulkarni" w:date="2022-04-05T16:51:00Z">
          <w:r w:rsidR="002013A8" w:rsidDel="000268E2">
            <w:rPr>
              <w:rStyle w:val="P-Italics"/>
            </w:rPr>
            <w:delText>4</w:delText>
          </w:r>
        </w:del>
      </w:ins>
      <w:del w:id="1009" w:author="Rounak Kulkarni" w:date="2022-04-05T16:51:00Z">
        <w:r w:rsidR="00463E59" w:rsidRPr="00191B98" w:rsidDel="000268E2">
          <w:rPr>
            <w:rStyle w:val="P-Italics"/>
          </w:rPr>
          <w:delText>5</w:delText>
        </w:r>
        <w:r w:rsidR="00463E59" w:rsidDel="000268E2">
          <w:delText>).</w:delText>
        </w:r>
      </w:del>
    </w:p>
    <w:p w14:paraId="79CF4FE3" w14:textId="77777777" w:rsidR="00463E59" w:rsidRDefault="00463E59" w:rsidP="00AB7E73">
      <w:pPr>
        <w:pStyle w:val="L-Numbers"/>
        <w:jc w:val="center"/>
        <w:pPrChange w:id="1010" w:author="Akshata Sawant" w:date="2022-04-08T12:48:00Z">
          <w:pPr>
            <w:pStyle w:val="IMG-Caption"/>
          </w:pPr>
        </w:pPrChange>
      </w:pPr>
      <w:r w:rsidRPr="003759B0">
        <w:rPr>
          <w:noProof/>
        </w:rPr>
        <w:drawing>
          <wp:inline distT="0" distB="0" distL="0" distR="0" wp14:anchorId="1DF85D11" wp14:editId="5C171936">
            <wp:extent cx="1950177" cy="2993098"/>
            <wp:effectExtent l="0" t="0" r="5715"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8"/>
                    <a:stretch>
                      <a:fillRect/>
                    </a:stretch>
                  </pic:blipFill>
                  <pic:spPr>
                    <a:xfrm>
                      <a:off x="0" y="0"/>
                      <a:ext cx="1961600" cy="3010630"/>
                    </a:xfrm>
                    <a:prstGeom prst="rect">
                      <a:avLst/>
                    </a:prstGeom>
                  </pic:spPr>
                </pic:pic>
              </a:graphicData>
            </a:graphic>
          </wp:inline>
        </w:drawing>
      </w:r>
    </w:p>
    <w:p w14:paraId="233B42A6" w14:textId="6F03608F" w:rsidR="004F358E" w:rsidRDefault="00463E59" w:rsidP="00191B98">
      <w:pPr>
        <w:pStyle w:val="IMG-Caption"/>
      </w:pPr>
      <w:r>
        <w:t>Figure 2.2</w:t>
      </w:r>
      <w:ins w:id="1011" w:author="Akshata Sawant" w:date="2022-04-01T09:50:00Z">
        <w:r w:rsidR="00524BC4">
          <w:t>4</w:t>
        </w:r>
      </w:ins>
      <w:del w:id="1012" w:author="Akshata Sawant" w:date="2022-04-01T09:50:00Z">
        <w:r w:rsidDel="00524BC4">
          <w:delText>5</w:delText>
        </w:r>
      </w:del>
      <w:r>
        <w:t xml:space="preserve"> </w:t>
      </w:r>
      <w:ins w:id="1013" w:author="Yashi Gupta" w:date="2022-03-24T12:51:00Z">
        <w:r w:rsidR="00041D92">
          <w:t>–</w:t>
        </w:r>
      </w:ins>
      <w:r>
        <w:t xml:space="preserve"> Entering the request details before simulating the endpoint</w:t>
      </w:r>
    </w:p>
    <w:p w14:paraId="60B1BE54" w14:textId="2B839343" w:rsidR="00F77FA2" w:rsidRDefault="00F77FA2">
      <w:pPr>
        <w:pStyle w:val="L-Numbers"/>
        <w:pPrChange w:id="1014" w:author="Rounak Kulkarni" w:date="2022-04-05T16:51:00Z">
          <w:pPr>
            <w:pStyle w:val="P-Regular"/>
          </w:pPr>
        </w:pPrChange>
      </w:pPr>
      <w:r>
        <w:lastRenderedPageBreak/>
        <w:t>Click on the send button</w:t>
      </w:r>
      <w:r w:rsidR="00E56A32">
        <w:t xml:space="preserve"> once you’ve filled all the missing elements and </w:t>
      </w:r>
      <w:r w:rsidR="00E052C9">
        <w:t>reviewed the endpoint</w:t>
      </w:r>
      <w:ins w:id="1015" w:author="Rounak Kulkarni" w:date="2022-04-05T16:51:00Z">
        <w:r w:rsidR="000268E2">
          <w:t>.</w:t>
        </w:r>
      </w:ins>
      <w:ins w:id="1016" w:author="Akshata Sawant" w:date="2022-03-31T22:17:00Z">
        <w:r w:rsidR="00913ED6">
          <w:t xml:space="preserve"> </w:t>
        </w:r>
      </w:ins>
      <w:del w:id="1017" w:author="Akshata Sawant" w:date="2022-03-31T22:17:00Z">
        <w:r w:rsidR="00E052C9" w:rsidDel="00913ED6">
          <w:delText>.</w:delText>
        </w:r>
        <w:r w:rsidR="00463E59" w:rsidRPr="00463E59" w:rsidDel="00913ED6">
          <w:delText xml:space="preserve"> </w:delText>
        </w:r>
      </w:del>
      <w:del w:id="1018" w:author="Rounak Kulkarni" w:date="2022-04-05T16:51:00Z">
        <w:r w:rsidR="00463E59" w:rsidDel="000268E2">
          <w:delText xml:space="preserve">(see </w:delText>
        </w:r>
        <w:r w:rsidR="00463E59" w:rsidRPr="00191B98" w:rsidDel="000268E2">
          <w:rPr>
            <w:rStyle w:val="P-Italics"/>
          </w:rPr>
          <w:delText>Figure 2.2</w:delText>
        </w:r>
      </w:del>
      <w:ins w:id="1019" w:author="Akshata Sawant" w:date="2022-04-01T14:57:00Z">
        <w:del w:id="1020" w:author="Rounak Kulkarni" w:date="2022-04-05T16:51:00Z">
          <w:r w:rsidR="002D20DF" w:rsidDel="000268E2">
            <w:rPr>
              <w:rStyle w:val="P-Italics"/>
            </w:rPr>
            <w:delText>5</w:delText>
          </w:r>
        </w:del>
      </w:ins>
      <w:del w:id="1021" w:author="Rounak Kulkarni" w:date="2022-04-05T16:51:00Z">
        <w:r w:rsidR="00463E59" w:rsidRPr="00191B98" w:rsidDel="000268E2">
          <w:rPr>
            <w:rStyle w:val="P-Italics"/>
          </w:rPr>
          <w:delText>6</w:delText>
        </w:r>
        <w:r w:rsidR="00463E59" w:rsidDel="000268E2">
          <w:delText>)</w:delText>
        </w:r>
      </w:del>
      <w:ins w:id="1022" w:author="Akshata Sawant" w:date="2022-03-31T22:17:00Z">
        <w:del w:id="1023" w:author="Rounak Kulkarni" w:date="2022-04-05T16:51:00Z">
          <w:r w:rsidR="00913ED6" w:rsidDel="000268E2">
            <w:delText>.</w:delText>
          </w:r>
        </w:del>
      </w:ins>
    </w:p>
    <w:p w14:paraId="7B8D7A06" w14:textId="5F2E1A4C" w:rsidR="00A51F44" w:rsidRDefault="00F77FA2" w:rsidP="00191B98">
      <w:pPr>
        <w:pStyle w:val="IMG-Caption"/>
      </w:pPr>
      <w:r w:rsidRPr="00F77FA2">
        <w:rPr>
          <w:noProof/>
        </w:rPr>
        <w:drawing>
          <wp:inline distT="0" distB="0" distL="0" distR="0" wp14:anchorId="4B1AB5AB" wp14:editId="541157F2">
            <wp:extent cx="2275400" cy="3481753"/>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9"/>
                    <a:stretch>
                      <a:fillRect/>
                    </a:stretch>
                  </pic:blipFill>
                  <pic:spPr>
                    <a:xfrm>
                      <a:off x="0" y="0"/>
                      <a:ext cx="2283804" cy="3494612"/>
                    </a:xfrm>
                    <a:prstGeom prst="rect">
                      <a:avLst/>
                    </a:prstGeom>
                  </pic:spPr>
                </pic:pic>
              </a:graphicData>
            </a:graphic>
          </wp:inline>
        </w:drawing>
      </w:r>
    </w:p>
    <w:p w14:paraId="633EA5C8" w14:textId="3322E70B" w:rsidR="00FE3EE1" w:rsidRDefault="00FE3EE1" w:rsidP="00191B98">
      <w:pPr>
        <w:pStyle w:val="IMG-Caption"/>
      </w:pPr>
      <w:r>
        <w:t>Figure 2.2</w:t>
      </w:r>
      <w:ins w:id="1024" w:author="Akshata Sawant" w:date="2022-04-01T09:50:00Z">
        <w:r w:rsidR="0006308C">
          <w:t>5</w:t>
        </w:r>
      </w:ins>
      <w:del w:id="1025" w:author="Akshata Sawant" w:date="2022-04-01T09:50:00Z">
        <w:r w:rsidDel="0006308C">
          <w:delText>6</w:delText>
        </w:r>
      </w:del>
      <w:r w:rsidR="00FC0B31">
        <w:t xml:space="preserve"> - </w:t>
      </w:r>
      <w:r w:rsidR="00232D05">
        <w:t>Sending details to mock POST endpoint</w:t>
      </w:r>
    </w:p>
    <w:p w14:paraId="06B3CC99" w14:textId="72589B43" w:rsidR="00A51F44" w:rsidRDefault="00D607D0">
      <w:pPr>
        <w:pStyle w:val="L-Numbers"/>
        <w:pPrChange w:id="1026" w:author="Rounak Kulkarni" w:date="2022-04-05T16:52:00Z">
          <w:pPr>
            <w:pStyle w:val="P-Regular"/>
          </w:pPr>
        </w:pPrChange>
      </w:pPr>
      <w:ins w:id="1027" w:author="Rounak Kulkarni" w:date="2022-04-05T16:52:00Z">
        <w:r>
          <w:t xml:space="preserve">Here, you can </w:t>
        </w:r>
      </w:ins>
      <w:del w:id="1028" w:author="Rounak Kulkarni" w:date="2022-04-05T16:52:00Z">
        <w:r w:rsidR="00A51F44" w:rsidDel="00D607D0">
          <w:delText>V</w:delText>
        </w:r>
      </w:del>
      <w:ins w:id="1029" w:author="Rounak Kulkarni" w:date="2022-04-05T16:52:00Z">
        <w:r>
          <w:t>v</w:t>
        </w:r>
      </w:ins>
      <w:r w:rsidR="00A51F44">
        <w:t>alidate your response. Make any changes in the design specification if needed</w:t>
      </w:r>
      <w:ins w:id="1030" w:author="Rounak Kulkarni" w:date="2022-04-05T16:52:00Z">
        <w:r>
          <w:t>.</w:t>
        </w:r>
      </w:ins>
      <w:r w:rsidR="005B5C28">
        <w:t xml:space="preserve"> </w:t>
      </w:r>
      <w:del w:id="1031" w:author="Rounak Kulkarni" w:date="2022-04-05T16:52:00Z">
        <w:r w:rsidR="005B5C28" w:rsidDel="00D607D0">
          <w:delText xml:space="preserve">(see </w:delText>
        </w:r>
        <w:r w:rsidR="005B5C28" w:rsidRPr="00CA511D" w:rsidDel="00D607D0">
          <w:rPr>
            <w:rStyle w:val="P-Italics"/>
          </w:rPr>
          <w:delText>Figure 2.2</w:delText>
        </w:r>
      </w:del>
      <w:ins w:id="1032" w:author="Akshata Sawant" w:date="2022-04-01T14:57:00Z">
        <w:del w:id="1033" w:author="Rounak Kulkarni" w:date="2022-04-05T16:52:00Z">
          <w:r w:rsidR="00F3776D" w:rsidDel="00D607D0">
            <w:rPr>
              <w:rStyle w:val="P-Italics"/>
            </w:rPr>
            <w:delText>6</w:delText>
          </w:r>
        </w:del>
      </w:ins>
      <w:del w:id="1034" w:author="Rounak Kulkarni" w:date="2022-04-05T16:52:00Z">
        <w:r w:rsidR="005B5C28" w:rsidRPr="00CA511D" w:rsidDel="00D607D0">
          <w:rPr>
            <w:rStyle w:val="P-Italics"/>
          </w:rPr>
          <w:delText>7</w:delText>
        </w:r>
        <w:r w:rsidR="005B5C28" w:rsidDel="00D607D0">
          <w:delText>)</w:delText>
        </w:r>
        <w:r w:rsidR="00A51F44" w:rsidDel="00D607D0">
          <w:delText>.</w:delText>
        </w:r>
      </w:del>
    </w:p>
    <w:p w14:paraId="6277EB6B" w14:textId="0221C55B" w:rsidR="00A51F44" w:rsidRDefault="00A51F44" w:rsidP="00CA511D">
      <w:pPr>
        <w:pStyle w:val="IMG-Caption"/>
      </w:pPr>
      <w:r w:rsidRPr="00A51F44">
        <w:rPr>
          <w:noProof/>
        </w:rPr>
        <w:drawing>
          <wp:inline distT="0" distB="0" distL="0" distR="0" wp14:anchorId="57BC80DA" wp14:editId="425552A0">
            <wp:extent cx="2302425" cy="3376246"/>
            <wp:effectExtent l="0" t="0" r="0" b="254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50"/>
                    <a:stretch>
                      <a:fillRect/>
                    </a:stretch>
                  </pic:blipFill>
                  <pic:spPr>
                    <a:xfrm>
                      <a:off x="0" y="0"/>
                      <a:ext cx="2314798" cy="3394390"/>
                    </a:xfrm>
                    <a:prstGeom prst="rect">
                      <a:avLst/>
                    </a:prstGeom>
                  </pic:spPr>
                </pic:pic>
              </a:graphicData>
            </a:graphic>
          </wp:inline>
        </w:drawing>
      </w:r>
    </w:p>
    <w:p w14:paraId="7FE2954A" w14:textId="26C25F97" w:rsidR="00232D05" w:rsidRDefault="00232D05" w:rsidP="00CA511D">
      <w:pPr>
        <w:pStyle w:val="IMG-Caption"/>
      </w:pPr>
      <w:r>
        <w:lastRenderedPageBreak/>
        <w:t>Figure 2.2</w:t>
      </w:r>
      <w:ins w:id="1035" w:author="Akshata Sawant" w:date="2022-04-01T09:50:00Z">
        <w:r w:rsidR="00944D88">
          <w:t>6</w:t>
        </w:r>
      </w:ins>
      <w:del w:id="1036" w:author="Akshata Sawant" w:date="2022-04-01T09:50:00Z">
        <w:r w:rsidDel="00944D88">
          <w:delText>7</w:delText>
        </w:r>
      </w:del>
      <w:r w:rsidR="00FC0B31">
        <w:t xml:space="preserve"> - </w:t>
      </w:r>
      <w:r w:rsidR="002C20CD">
        <w:t>Validating your API res</w:t>
      </w:r>
      <w:r w:rsidR="00497CBF">
        <w:t>ponse</w:t>
      </w:r>
    </w:p>
    <w:p w14:paraId="649CE4E9" w14:textId="5AA044C1" w:rsidR="00A51F44" w:rsidRDefault="00E12B37">
      <w:pPr>
        <w:pStyle w:val="L-Numbers"/>
        <w:pPrChange w:id="1037" w:author="Rounak Kulkarni" w:date="2022-04-05T13:47:00Z">
          <w:pPr>
            <w:pStyle w:val="P-Regular"/>
          </w:pPr>
        </w:pPrChange>
      </w:pPr>
      <w:ins w:id="1038" w:author="Akshata Sawant" w:date="2022-03-31T15:11:00Z">
        <w:del w:id="1039" w:author="Rounak Kulkarni" w:date="2022-04-05T16:52:00Z">
          <w:r w:rsidRPr="00E12B37" w:rsidDel="00D607D0">
            <w:rPr>
              <w:rStyle w:val="P-Bold"/>
              <w:rPrChange w:id="1040" w:author="Akshata Sawant" w:date="2022-03-31T15:11:00Z">
                <w:rPr/>
              </w:rPrChange>
            </w:rPr>
            <w:delText>Publish to Exchange:</w:delText>
          </w:r>
          <w:r w:rsidDel="00D607D0">
            <w:delText xml:space="preserve"> </w:delText>
          </w:r>
        </w:del>
      </w:ins>
      <w:r w:rsidR="00A51F44">
        <w:t xml:space="preserve">Once your </w:t>
      </w:r>
      <w:r w:rsidR="008931ED">
        <w:t>API is finalized</w:t>
      </w:r>
      <w:ins w:id="1041" w:author="Rounak Kulkarni" w:date="2022-04-05T16:52:00Z">
        <w:r w:rsidR="00D607D0">
          <w:t>,</w:t>
        </w:r>
      </w:ins>
      <w:r w:rsidR="008931ED">
        <w:t xml:space="preserve"> you can publish the API </w:t>
      </w:r>
      <w:ins w:id="1042" w:author="Akshata Sawant" w:date="2022-04-01T16:12:00Z">
        <w:r w:rsidR="00A40E2D">
          <w:t>to</w:t>
        </w:r>
      </w:ins>
      <w:del w:id="1043" w:author="Akshata Sawant" w:date="2022-04-01T16:12:00Z">
        <w:r w:rsidR="008931ED" w:rsidDel="00A40E2D">
          <w:delText>in</w:delText>
        </w:r>
      </w:del>
      <w:r w:rsidR="008931ED">
        <w:t xml:space="preserve"> Exchange</w:t>
      </w:r>
      <w:r w:rsidR="005B5C28">
        <w:t xml:space="preserve"> </w:t>
      </w:r>
      <w:del w:id="1044" w:author="Rounak Kulkarni" w:date="2022-04-05T16:52:00Z">
        <w:r w:rsidR="005B5C28" w:rsidDel="00D607D0">
          <w:delText>(see</w:delText>
        </w:r>
      </w:del>
      <w:ins w:id="1045" w:author="Rounak Kulkarni" w:date="2022-04-05T16:52:00Z">
        <w:r w:rsidR="00D607D0">
          <w:t>as shown in</w:t>
        </w:r>
      </w:ins>
      <w:r w:rsidR="005B5C28">
        <w:t xml:space="preserve"> </w:t>
      </w:r>
      <w:r w:rsidR="005B5C28" w:rsidRPr="004A52DE">
        <w:rPr>
          <w:rStyle w:val="P-Italics"/>
        </w:rPr>
        <w:t>Figure 2.2</w:t>
      </w:r>
      <w:ins w:id="1046" w:author="Akshata Sawant" w:date="2022-04-01T14:57:00Z">
        <w:r w:rsidR="0027109D">
          <w:rPr>
            <w:rStyle w:val="P-Italics"/>
          </w:rPr>
          <w:t>7</w:t>
        </w:r>
      </w:ins>
      <w:del w:id="1047" w:author="Akshata Sawant" w:date="2022-04-01T14:57:00Z">
        <w:r w:rsidR="005B5C28" w:rsidRPr="004A52DE" w:rsidDel="0027109D">
          <w:rPr>
            <w:rStyle w:val="P-Italics"/>
          </w:rPr>
          <w:delText>8</w:delText>
        </w:r>
      </w:del>
      <w:r w:rsidR="005B5C28">
        <w:t>)</w:t>
      </w:r>
      <w:r w:rsidR="008931ED">
        <w:t>.</w:t>
      </w:r>
    </w:p>
    <w:p w14:paraId="12F7C05A" w14:textId="58EB8AF4" w:rsidR="008931ED" w:rsidRDefault="00AB350D" w:rsidP="004A52DE">
      <w:pPr>
        <w:pStyle w:val="IMG-Caption"/>
      </w:pPr>
      <w:r w:rsidRPr="00AB350D">
        <w:rPr>
          <w:noProof/>
        </w:rPr>
        <w:drawing>
          <wp:inline distT="0" distB="0" distL="0" distR="0" wp14:anchorId="3F0FB8C9" wp14:editId="476B08F2">
            <wp:extent cx="2569254" cy="3137096"/>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1"/>
                    <a:stretch>
                      <a:fillRect/>
                    </a:stretch>
                  </pic:blipFill>
                  <pic:spPr>
                    <a:xfrm>
                      <a:off x="0" y="0"/>
                      <a:ext cx="2581591" cy="3152160"/>
                    </a:xfrm>
                    <a:prstGeom prst="rect">
                      <a:avLst/>
                    </a:prstGeom>
                  </pic:spPr>
                </pic:pic>
              </a:graphicData>
            </a:graphic>
          </wp:inline>
        </w:drawing>
      </w:r>
    </w:p>
    <w:p w14:paraId="154E508C" w14:textId="79E6CBDB" w:rsidR="00197C4B" w:rsidRDefault="00197C4B" w:rsidP="004A52DE">
      <w:pPr>
        <w:pStyle w:val="IMG-Caption"/>
      </w:pPr>
      <w:r>
        <w:t>Figure 2.2</w:t>
      </w:r>
      <w:ins w:id="1048" w:author="Akshata Sawant" w:date="2022-04-01T09:50:00Z">
        <w:r w:rsidR="008E1D7A">
          <w:t>7</w:t>
        </w:r>
      </w:ins>
      <w:del w:id="1049" w:author="Akshata Sawant" w:date="2022-04-01T09:50:00Z">
        <w:r w:rsidDel="008E1D7A">
          <w:delText>8</w:delText>
        </w:r>
      </w:del>
      <w:r>
        <w:t xml:space="preserve"> – Publis</w:t>
      </w:r>
      <w:r w:rsidR="008439FA">
        <w:t xml:space="preserve">hing your API to </w:t>
      </w:r>
      <w:r w:rsidR="00E62EF4">
        <w:t>Exchange</w:t>
      </w:r>
    </w:p>
    <w:p w14:paraId="5F3E8CDA" w14:textId="381AE91C" w:rsidR="00ED4643" w:rsidRDefault="00D607D0">
      <w:pPr>
        <w:pStyle w:val="L-Numbers"/>
        <w:pPrChange w:id="1050" w:author="Rounak Kulkarni" w:date="2022-04-05T13:47:00Z">
          <w:pPr>
            <w:pStyle w:val="P-Regular"/>
          </w:pPr>
        </w:pPrChange>
      </w:pPr>
      <w:ins w:id="1051" w:author="Rounak Kulkarni" w:date="2022-04-05T16:53:00Z">
        <w:r>
          <w:t xml:space="preserve">Next, </w:t>
        </w:r>
      </w:ins>
      <w:del w:id="1052" w:author="Rounak Kulkarni" w:date="2022-04-05T16:53:00Z">
        <w:r w:rsidR="00ED4643" w:rsidDel="00D607D0">
          <w:delText>Y</w:delText>
        </w:r>
      </w:del>
      <w:ins w:id="1053" w:author="Rounak Kulkarni" w:date="2022-04-05T16:53:00Z">
        <w:r>
          <w:t>y</w:t>
        </w:r>
      </w:ins>
      <w:r w:rsidR="00ED4643">
        <w:t xml:space="preserve">ou can </w:t>
      </w:r>
      <w:r w:rsidR="00653820">
        <w:t xml:space="preserve">select the </w:t>
      </w:r>
      <w:r w:rsidR="00653820" w:rsidRPr="00D607D0">
        <w:rPr>
          <w:rStyle w:val="P-Bold"/>
          <w:rPrChange w:id="1054" w:author="Rounak Kulkarni" w:date="2022-04-05T16:53:00Z">
            <w:rPr/>
          </w:rPrChange>
        </w:rPr>
        <w:t>Asset version</w:t>
      </w:r>
      <w:r w:rsidR="00653820">
        <w:t xml:space="preserve"> and </w:t>
      </w:r>
      <w:r w:rsidR="00653820" w:rsidRPr="00D607D0">
        <w:rPr>
          <w:rStyle w:val="P-Bold"/>
          <w:rPrChange w:id="1055" w:author="Rounak Kulkarni" w:date="2022-04-05T16:53:00Z">
            <w:rPr/>
          </w:rPrChange>
        </w:rPr>
        <w:t>API version</w:t>
      </w:r>
      <w:r w:rsidR="00653820">
        <w:t xml:space="preserve"> (if already not mentioned in the root file). Select the </w:t>
      </w:r>
      <w:proofErr w:type="spellStart"/>
      <w:r w:rsidR="00653820" w:rsidRPr="000F1B0B">
        <w:rPr>
          <w:rStyle w:val="P-Bold"/>
          <w:rPrChange w:id="1056" w:author="Rounak Kulkarni" w:date="2022-04-05T16:53:00Z">
            <w:rPr/>
          </w:rPrChange>
        </w:rPr>
        <w:t>Life</w:t>
      </w:r>
      <w:ins w:id="1057" w:author="Rounak Kulkarni" w:date="2022-04-05T16:53:00Z">
        <w:r w:rsidR="000F1B0B" w:rsidRPr="000F1B0B">
          <w:rPr>
            <w:rStyle w:val="P-Bold"/>
            <w:rPrChange w:id="1058" w:author="Rounak Kulkarni" w:date="2022-04-05T16:53:00Z">
              <w:rPr/>
            </w:rPrChange>
          </w:rPr>
          <w:t>C</w:t>
        </w:r>
      </w:ins>
      <w:del w:id="1059" w:author="Rounak Kulkarni" w:date="2022-04-05T16:53:00Z">
        <w:r w:rsidR="00653820" w:rsidRPr="000F1B0B" w:rsidDel="000F1B0B">
          <w:rPr>
            <w:rStyle w:val="P-Bold"/>
            <w:rPrChange w:id="1060" w:author="Rounak Kulkarni" w:date="2022-04-05T16:53:00Z">
              <w:rPr/>
            </w:rPrChange>
          </w:rPr>
          <w:delText>c</w:delText>
        </w:r>
      </w:del>
      <w:r w:rsidR="00653820" w:rsidRPr="000F1B0B">
        <w:rPr>
          <w:rStyle w:val="P-Bold"/>
          <w:rPrChange w:id="1061" w:author="Rounak Kulkarni" w:date="2022-04-05T16:53:00Z">
            <w:rPr/>
          </w:rPrChange>
        </w:rPr>
        <w:t>ycle</w:t>
      </w:r>
      <w:proofErr w:type="spellEnd"/>
      <w:r w:rsidR="00653820" w:rsidRPr="000F1B0B">
        <w:rPr>
          <w:rStyle w:val="P-Bold"/>
          <w:rPrChange w:id="1062" w:author="Rounak Kulkarni" w:date="2022-04-05T16:53:00Z">
            <w:rPr/>
          </w:rPrChange>
        </w:rPr>
        <w:t xml:space="preserve"> </w:t>
      </w:r>
      <w:ins w:id="1063" w:author="Rounak Kulkarni" w:date="2022-04-05T16:53:00Z">
        <w:r w:rsidR="000F1B0B" w:rsidRPr="000F1B0B">
          <w:rPr>
            <w:rStyle w:val="P-Bold"/>
            <w:rPrChange w:id="1064" w:author="Rounak Kulkarni" w:date="2022-04-05T16:53:00Z">
              <w:rPr/>
            </w:rPrChange>
          </w:rPr>
          <w:t>S</w:t>
        </w:r>
      </w:ins>
      <w:del w:id="1065" w:author="Rounak Kulkarni" w:date="2022-04-05T16:53:00Z">
        <w:r w:rsidR="00653820" w:rsidRPr="000F1B0B" w:rsidDel="000F1B0B">
          <w:rPr>
            <w:rStyle w:val="P-Bold"/>
            <w:rPrChange w:id="1066" w:author="Rounak Kulkarni" w:date="2022-04-05T16:53:00Z">
              <w:rPr/>
            </w:rPrChange>
          </w:rPr>
          <w:delText>s</w:delText>
        </w:r>
      </w:del>
      <w:r w:rsidR="00653820" w:rsidRPr="000F1B0B">
        <w:rPr>
          <w:rStyle w:val="P-Bold"/>
          <w:rPrChange w:id="1067" w:author="Rounak Kulkarni" w:date="2022-04-05T16:53:00Z">
            <w:rPr/>
          </w:rPrChange>
        </w:rPr>
        <w:t>tate</w:t>
      </w:r>
      <w:r w:rsidR="00720731">
        <w:t xml:space="preserve"> </w:t>
      </w:r>
      <w:ins w:id="1068" w:author="Yashi Gupta" w:date="2022-03-24T12:52:00Z">
        <w:r w:rsidR="00041D92">
          <w:t>and</w:t>
        </w:r>
      </w:ins>
      <w:r w:rsidR="00720731">
        <w:t xml:space="preserve"> click on </w:t>
      </w:r>
      <w:r w:rsidR="00720731" w:rsidRPr="00905532">
        <w:rPr>
          <w:rStyle w:val="P-Bold"/>
        </w:rPr>
        <w:t>Publish to Exchange</w:t>
      </w:r>
      <w:r w:rsidR="00E515BF">
        <w:rPr>
          <w:b/>
          <w:bCs/>
        </w:rPr>
        <w:t xml:space="preserve"> </w:t>
      </w:r>
      <w:r w:rsidR="005B5C28">
        <w:t xml:space="preserve">(see </w:t>
      </w:r>
      <w:r w:rsidR="005B5C28" w:rsidRPr="00905532">
        <w:rPr>
          <w:rStyle w:val="P-Italics"/>
        </w:rPr>
        <w:t>Figure 2.2</w:t>
      </w:r>
      <w:ins w:id="1069" w:author="Akshata Sawant" w:date="2022-04-01T14:57:00Z">
        <w:r w:rsidR="001A555D">
          <w:rPr>
            <w:rStyle w:val="P-Italics"/>
          </w:rPr>
          <w:t>8</w:t>
        </w:r>
      </w:ins>
      <w:del w:id="1070" w:author="Akshata Sawant" w:date="2022-04-01T14:57:00Z">
        <w:r w:rsidR="005B5C28" w:rsidRPr="00905532" w:rsidDel="001A555D">
          <w:rPr>
            <w:rStyle w:val="P-Italics"/>
          </w:rPr>
          <w:delText>9</w:delText>
        </w:r>
      </w:del>
      <w:r w:rsidR="005B5C28">
        <w:t>)</w:t>
      </w:r>
      <w:r w:rsidR="005B5C28">
        <w:rPr>
          <w:b/>
          <w:bCs/>
        </w:rPr>
        <w:t>.</w:t>
      </w:r>
    </w:p>
    <w:p w14:paraId="0544B45D" w14:textId="37C8199F" w:rsidR="0047528D" w:rsidRDefault="0047528D" w:rsidP="00AB350D">
      <w:pPr>
        <w:jc w:val="center"/>
      </w:pPr>
    </w:p>
    <w:p w14:paraId="128BA754" w14:textId="7A2EC370" w:rsidR="0047528D" w:rsidRDefault="00ED4643" w:rsidP="00905532">
      <w:pPr>
        <w:pStyle w:val="IMG-Caption"/>
      </w:pPr>
      <w:r w:rsidRPr="00ED4643">
        <w:rPr>
          <w:noProof/>
        </w:rPr>
        <w:drawing>
          <wp:inline distT="0" distB="0" distL="0" distR="0" wp14:anchorId="31DB4434" wp14:editId="249B3C09">
            <wp:extent cx="3425483" cy="2509578"/>
            <wp:effectExtent l="0" t="0" r="3810" b="508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2"/>
                    <a:stretch>
                      <a:fillRect/>
                    </a:stretch>
                  </pic:blipFill>
                  <pic:spPr>
                    <a:xfrm>
                      <a:off x="0" y="0"/>
                      <a:ext cx="3445005" cy="2523880"/>
                    </a:xfrm>
                    <a:prstGeom prst="rect">
                      <a:avLst/>
                    </a:prstGeom>
                  </pic:spPr>
                </pic:pic>
              </a:graphicData>
            </a:graphic>
          </wp:inline>
        </w:drawing>
      </w:r>
    </w:p>
    <w:p w14:paraId="3CD02B74" w14:textId="1A2B562B" w:rsidR="008439FA" w:rsidRDefault="008710CA" w:rsidP="00905532">
      <w:pPr>
        <w:pStyle w:val="IMG-Caption"/>
      </w:pPr>
      <w:r>
        <w:t>Figure 2.2</w:t>
      </w:r>
      <w:ins w:id="1071" w:author="Akshata Sawant" w:date="2022-04-01T09:50:00Z">
        <w:r w:rsidR="00C24A85">
          <w:t>8</w:t>
        </w:r>
      </w:ins>
      <w:del w:id="1072" w:author="Akshata Sawant" w:date="2022-04-01T09:50:00Z">
        <w:r w:rsidDel="00C24A85">
          <w:delText>9</w:delText>
        </w:r>
      </w:del>
      <w:r>
        <w:t xml:space="preserve"> – Publishing your API to Exchange dialog box</w:t>
      </w:r>
    </w:p>
    <w:p w14:paraId="6F0C8CC8" w14:textId="11E60A6B" w:rsidR="009D028D" w:rsidRDefault="009D028D">
      <w:pPr>
        <w:pStyle w:val="L-Numbers"/>
        <w:pPrChange w:id="1073" w:author="Rounak Kulkarni" w:date="2022-04-05T16:54:00Z">
          <w:pPr/>
        </w:pPrChange>
      </w:pPr>
      <w:r>
        <w:lastRenderedPageBreak/>
        <w:t>Once you’ve published your API, you can view your API in Exchange</w:t>
      </w:r>
      <w:ins w:id="1074" w:author="Rounak Kulkarni" w:date="2022-04-05T16:54:00Z">
        <w:r w:rsidR="00004E2A">
          <w:t>.</w:t>
        </w:r>
      </w:ins>
      <w:r w:rsidR="00E515BF">
        <w:t xml:space="preserve"> </w:t>
      </w:r>
      <w:del w:id="1075" w:author="Rounak Kulkarni" w:date="2022-04-05T16:54:00Z">
        <w:r w:rsidR="00E515BF" w:rsidDel="00004E2A">
          <w:delText xml:space="preserve">(see </w:delText>
        </w:r>
        <w:r w:rsidR="00E515BF" w:rsidRPr="00905532" w:rsidDel="00004E2A">
          <w:rPr>
            <w:rStyle w:val="P-Italics"/>
          </w:rPr>
          <w:delText>Figure 2.</w:delText>
        </w:r>
      </w:del>
      <w:ins w:id="1076" w:author="Akshata Sawant" w:date="2022-04-01T14:57:00Z">
        <w:del w:id="1077" w:author="Rounak Kulkarni" w:date="2022-04-05T16:54:00Z">
          <w:r w:rsidR="00EC3161" w:rsidDel="00004E2A">
            <w:rPr>
              <w:rStyle w:val="P-Italics"/>
            </w:rPr>
            <w:delText>29</w:delText>
          </w:r>
        </w:del>
      </w:ins>
      <w:del w:id="1078" w:author="Rounak Kulkarni" w:date="2022-04-05T16:54:00Z">
        <w:r w:rsidR="00E515BF" w:rsidRPr="00905532" w:rsidDel="00004E2A">
          <w:rPr>
            <w:rStyle w:val="P-Italics"/>
          </w:rPr>
          <w:delText>30</w:delText>
        </w:r>
        <w:r w:rsidR="00E515BF" w:rsidDel="00004E2A">
          <w:delText>)</w:delText>
        </w:r>
        <w:r w:rsidDel="00004E2A">
          <w:delText>.</w:delText>
        </w:r>
      </w:del>
    </w:p>
    <w:p w14:paraId="57340184" w14:textId="65A2B176" w:rsidR="00F031F7" w:rsidRDefault="00AF7026" w:rsidP="00905532">
      <w:pPr>
        <w:pStyle w:val="IMG-Caption"/>
      </w:pPr>
      <w:r w:rsidRPr="001F157A">
        <w:rPr>
          <w:noProof/>
        </w:rPr>
        <w:drawing>
          <wp:inline distT="0" distB="0" distL="0" distR="0" wp14:anchorId="2D7EEB70" wp14:editId="20E17219">
            <wp:extent cx="3777176" cy="1354082"/>
            <wp:effectExtent l="0" t="0" r="0" b="508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3"/>
                    <a:stretch>
                      <a:fillRect/>
                    </a:stretch>
                  </pic:blipFill>
                  <pic:spPr>
                    <a:xfrm>
                      <a:off x="0" y="0"/>
                      <a:ext cx="3782273" cy="1355909"/>
                    </a:xfrm>
                    <a:prstGeom prst="rect">
                      <a:avLst/>
                    </a:prstGeom>
                  </pic:spPr>
                </pic:pic>
              </a:graphicData>
            </a:graphic>
          </wp:inline>
        </w:drawing>
      </w:r>
    </w:p>
    <w:p w14:paraId="74F1899A" w14:textId="62AC3C10" w:rsidR="008710CA" w:rsidRDefault="008710CA" w:rsidP="00905532">
      <w:pPr>
        <w:pStyle w:val="IMG-Caption"/>
      </w:pPr>
      <w:r>
        <w:t>Fi</w:t>
      </w:r>
      <w:r w:rsidR="004E1043">
        <w:t>gure 2.</w:t>
      </w:r>
      <w:ins w:id="1079" w:author="Akshata Sawant" w:date="2022-04-01T09:50:00Z">
        <w:r w:rsidR="00B17988">
          <w:t>29</w:t>
        </w:r>
      </w:ins>
      <w:del w:id="1080" w:author="Akshata Sawant" w:date="2022-04-01T09:50:00Z">
        <w:r w:rsidR="004E1043" w:rsidDel="00B17988">
          <w:delText>30</w:delText>
        </w:r>
      </w:del>
      <w:r w:rsidR="004E1043">
        <w:t xml:space="preserve"> – API Successfully published to </w:t>
      </w:r>
      <w:commentRangeStart w:id="1081"/>
      <w:commentRangeStart w:id="1082"/>
      <w:r w:rsidR="004E1043">
        <w:t>Exchange</w:t>
      </w:r>
      <w:commentRangeEnd w:id="1081"/>
      <w:r w:rsidR="00E32F33">
        <w:rPr>
          <w:rStyle w:val="CommentReference"/>
          <w:rFonts w:eastAsiaTheme="minorHAnsi"/>
          <w:b w:val="0"/>
          <w:color w:val="auto"/>
          <w:lang w:val="en-US"/>
        </w:rPr>
        <w:commentReference w:id="1081"/>
      </w:r>
      <w:commentRangeEnd w:id="1082"/>
      <w:r w:rsidR="00C64081">
        <w:rPr>
          <w:rStyle w:val="CommentReference"/>
          <w:rFonts w:eastAsiaTheme="minorHAnsi"/>
          <w:b w:val="0"/>
          <w:color w:val="auto"/>
          <w:lang w:val="en-US"/>
        </w:rPr>
        <w:commentReference w:id="1082"/>
      </w:r>
      <w:r w:rsidR="004E1043">
        <w:t>.</w:t>
      </w:r>
    </w:p>
    <w:p w14:paraId="3895A923" w14:textId="26370A1B" w:rsidR="007521BE" w:rsidRDefault="00E32F33" w:rsidP="00E1017F">
      <w:pPr>
        <w:rPr>
          <w:ins w:id="1083" w:author="Akshata Sawant" w:date="2022-04-08T12:49:00Z"/>
          <w:b/>
          <w:bCs/>
        </w:rPr>
      </w:pPr>
      <w:ins w:id="1084" w:author="Rounak Kulkarni" w:date="2022-04-05T16:54:00Z">
        <w:r>
          <w:rPr>
            <w:b/>
            <w:bCs/>
          </w:rPr>
          <w:t>////</w:t>
        </w:r>
      </w:ins>
    </w:p>
    <w:p w14:paraId="288B85DA" w14:textId="5798E46B" w:rsidR="00277967" w:rsidRDefault="00277967" w:rsidP="007904F9">
      <w:pPr>
        <w:pStyle w:val="P-Regular"/>
        <w:rPr>
          <w:ins w:id="1085" w:author="Akshata Sawant" w:date="2022-04-08T12:50:00Z"/>
        </w:rPr>
        <w:pPrChange w:id="1086" w:author="Akshata Sawant" w:date="2022-04-08T15:39:00Z">
          <w:pPr/>
        </w:pPrChange>
      </w:pPr>
      <w:ins w:id="1087" w:author="Akshata Sawant" w:date="2022-04-08T12:49:00Z">
        <w:r>
          <w:t>We have successfully designed a simple API, mocked an API and</w:t>
        </w:r>
      </w:ins>
      <w:ins w:id="1088" w:author="Akshata Sawant" w:date="2022-04-08T12:52:00Z">
        <w:r w:rsidR="00655F9C">
          <w:t xml:space="preserve"> have also</w:t>
        </w:r>
      </w:ins>
      <w:ins w:id="1089" w:author="Akshata Sawant" w:date="2022-04-08T12:49:00Z">
        <w:r>
          <w:t xml:space="preserve"> publishe</w:t>
        </w:r>
      </w:ins>
      <w:ins w:id="1090" w:author="Akshata Sawant" w:date="2022-04-08T12:50:00Z">
        <w:r>
          <w:t>d it to Exchange</w:t>
        </w:r>
      </w:ins>
      <w:ins w:id="1091" w:author="Akshata Sawant" w:date="2022-04-08T12:53:00Z">
        <w:r w:rsidR="00655F9C">
          <w:t xml:space="preserve"> thus completing the API </w:t>
        </w:r>
      </w:ins>
      <w:ins w:id="1092" w:author="Akshata Sawant" w:date="2022-04-08T15:39:00Z">
        <w:r w:rsidR="00B801C6">
          <w:t>design lifecycle</w:t>
        </w:r>
      </w:ins>
      <w:ins w:id="1093" w:author="Akshata Sawant" w:date="2022-04-08T12:53:00Z">
        <w:r w:rsidR="00655F9C">
          <w:t>.</w:t>
        </w:r>
      </w:ins>
    </w:p>
    <w:p w14:paraId="1E92C285" w14:textId="47020C3B" w:rsidR="00DF69E4" w:rsidRDefault="00DF69E4" w:rsidP="007904F9">
      <w:pPr>
        <w:pStyle w:val="P-Regular"/>
        <w:pPrChange w:id="1094" w:author="Akshata Sawant" w:date="2022-04-08T15:39:00Z">
          <w:pPr/>
        </w:pPrChange>
      </w:pPr>
      <w:ins w:id="1095" w:author="Akshata Sawant" w:date="2022-04-08T12:50:00Z">
        <w:r>
          <w:t xml:space="preserve">Now we shall learn about some best practices and tips to </w:t>
        </w:r>
      </w:ins>
      <w:ins w:id="1096" w:author="Akshata Sawant" w:date="2022-04-08T12:51:00Z">
        <w:r>
          <w:t>standardize our API Design.</w:t>
        </w:r>
      </w:ins>
    </w:p>
    <w:p w14:paraId="3BE27DA9" w14:textId="1E381BCF" w:rsidR="00E1017F" w:rsidRDefault="00E1017F" w:rsidP="00041D92">
      <w:pPr>
        <w:pStyle w:val="H1-Section"/>
        <w:rPr>
          <w:ins w:id="1097" w:author="Yashi Gupta" w:date="2022-03-24T12:53:00Z"/>
        </w:rPr>
      </w:pPr>
      <w:commentRangeStart w:id="1098"/>
      <w:commentRangeStart w:id="1099"/>
      <w:r>
        <w:t xml:space="preserve">Best </w:t>
      </w:r>
      <w:ins w:id="1100" w:author="Yashi Gupta" w:date="2022-03-24T13:13:00Z">
        <w:r w:rsidR="000801BD">
          <w:t>p</w:t>
        </w:r>
      </w:ins>
      <w:r>
        <w:t xml:space="preserve">ractices </w:t>
      </w:r>
      <w:ins w:id="1101" w:author="Yashi Gupta" w:date="2022-03-24T13:13:00Z">
        <w:r w:rsidR="000801BD">
          <w:t>and t</w:t>
        </w:r>
      </w:ins>
      <w:r>
        <w:t>ips</w:t>
      </w:r>
      <w:commentRangeEnd w:id="1098"/>
      <w:r w:rsidR="00446E02">
        <w:rPr>
          <w:rStyle w:val="CommentReference"/>
          <w:b w:val="0"/>
        </w:rPr>
        <w:commentReference w:id="1098"/>
      </w:r>
      <w:commentRangeEnd w:id="1099"/>
      <w:r w:rsidR="001C19BF">
        <w:rPr>
          <w:rStyle w:val="CommentReference"/>
          <w:b w:val="0"/>
        </w:rPr>
        <w:commentReference w:id="1099"/>
      </w:r>
    </w:p>
    <w:p w14:paraId="12516FDD" w14:textId="6A8BD9CD" w:rsidR="00056941" w:rsidRDefault="00041D92" w:rsidP="00041D92">
      <w:pPr>
        <w:rPr>
          <w:ins w:id="1102" w:author="Akshata Sawant" w:date="2022-03-31T14:21:00Z"/>
        </w:rPr>
      </w:pPr>
      <w:commentRangeStart w:id="1103"/>
      <w:commentRangeStart w:id="1104"/>
      <w:ins w:id="1105" w:author="Yashi Gupta" w:date="2022-03-24T12:53:00Z">
        <w:r>
          <w:t>…</w:t>
        </w:r>
        <w:commentRangeEnd w:id="1103"/>
        <w:r w:rsidR="00663834">
          <w:rPr>
            <w:rStyle w:val="CommentReference"/>
          </w:rPr>
          <w:commentReference w:id="1103"/>
        </w:r>
      </w:ins>
      <w:commentRangeEnd w:id="1104"/>
      <w:r w:rsidR="001C19BF">
        <w:rPr>
          <w:rStyle w:val="CommentReference"/>
        </w:rPr>
        <w:commentReference w:id="1104"/>
      </w:r>
    </w:p>
    <w:p w14:paraId="122F6CEF" w14:textId="781011B9" w:rsidR="00056941" w:rsidRPr="007E224A" w:rsidRDefault="00544978" w:rsidP="00041D92">
      <w:ins w:id="1106" w:author="Akshata Sawant" w:date="2022-04-08T15:40:00Z">
        <w:r>
          <w:t>We shall now understand some of the API</w:t>
        </w:r>
      </w:ins>
      <w:ins w:id="1107" w:author="Akshata Sawant" w:date="2022-04-08T12:51:00Z">
        <w:r w:rsidR="00312E68">
          <w:t xml:space="preserve"> best practices</w:t>
        </w:r>
      </w:ins>
      <w:ins w:id="1108" w:author="Akshata Sawant" w:date="2022-04-08T13:02:00Z">
        <w:r w:rsidR="00C64081">
          <w:t xml:space="preserve"> &amp; tip</w:t>
        </w:r>
      </w:ins>
      <w:ins w:id="1109" w:author="Akshata Sawant" w:date="2022-04-08T15:40:00Z">
        <w:r>
          <w:t>s. In order to get started</w:t>
        </w:r>
      </w:ins>
      <w:ins w:id="1110" w:author="Akshata Sawant" w:date="2022-04-08T12:51:00Z">
        <w:r w:rsidR="00312E68">
          <w:t xml:space="preserve"> l</w:t>
        </w:r>
      </w:ins>
      <w:commentRangeStart w:id="1111"/>
      <w:ins w:id="1112" w:author="Akshata Sawant" w:date="2022-03-31T14:21:00Z">
        <w:r w:rsidR="00056941">
          <w:t>et’s learn</w:t>
        </w:r>
      </w:ins>
      <w:ins w:id="1113" w:author="Akshata Sawant" w:date="2022-03-31T14:22:00Z">
        <w:r w:rsidR="00056941">
          <w:t xml:space="preserve"> some </w:t>
        </w:r>
      </w:ins>
      <w:ins w:id="1114" w:author="Akshata Sawant" w:date="2022-04-08T12:52:00Z">
        <w:r w:rsidR="00312E68">
          <w:t>commonly used API Design naming conventions.</w:t>
        </w:r>
      </w:ins>
      <w:ins w:id="1115" w:author="Akshata Sawant" w:date="2022-03-31T14:22:00Z">
        <w:r w:rsidR="00056941">
          <w:t xml:space="preserve"> </w:t>
        </w:r>
      </w:ins>
      <w:commentRangeEnd w:id="1111"/>
      <w:r w:rsidR="00224E15">
        <w:rPr>
          <w:rStyle w:val="CommentReference"/>
        </w:rPr>
        <w:commentReference w:id="1111"/>
      </w:r>
    </w:p>
    <w:p w14:paraId="7AFBA152" w14:textId="6F61886E" w:rsidR="00E1017F" w:rsidRDefault="00E1017F" w:rsidP="007E224A">
      <w:pPr>
        <w:pStyle w:val="H2-Heading"/>
      </w:pPr>
      <w:r w:rsidRPr="003347D7">
        <w:t xml:space="preserve">API </w:t>
      </w:r>
      <w:ins w:id="1116" w:author="Yashi Gupta" w:date="2022-03-24T13:12:00Z">
        <w:r w:rsidR="000801BD">
          <w:t>d</w:t>
        </w:r>
      </w:ins>
      <w:r w:rsidRPr="003347D7">
        <w:t xml:space="preserve">esign </w:t>
      </w:r>
      <w:ins w:id="1117" w:author="Yashi Gupta" w:date="2022-03-24T13:12:00Z">
        <w:r w:rsidR="000801BD">
          <w:t>n</w:t>
        </w:r>
      </w:ins>
      <w:r w:rsidRPr="003347D7">
        <w:t xml:space="preserve">aming </w:t>
      </w:r>
      <w:ins w:id="1118" w:author="Yashi Gupta" w:date="2022-03-24T13:12:00Z">
        <w:r w:rsidR="000801BD">
          <w:t>c</w:t>
        </w:r>
      </w:ins>
      <w:r w:rsidRPr="003347D7">
        <w:t>onvention</w:t>
      </w:r>
    </w:p>
    <w:p w14:paraId="2268BA55" w14:textId="0BBBCB97" w:rsidR="00E1017F" w:rsidRDefault="00E1017F" w:rsidP="007E224A">
      <w:pPr>
        <w:pStyle w:val="P-Regular"/>
      </w:pPr>
      <w:r w:rsidRPr="00D7112B">
        <w:t>Al</w:t>
      </w:r>
      <w:r>
        <w:t>though every organization may have their own set of guideline</w:t>
      </w:r>
      <w:r w:rsidR="00E34FB0">
        <w:t>s</w:t>
      </w:r>
      <w:r>
        <w:t xml:space="preserve"> </w:t>
      </w:r>
      <w:ins w:id="1119" w:author="Yashi Gupta" w:date="2022-03-24T12:53:00Z">
        <w:r w:rsidR="00663834">
          <w:t>and</w:t>
        </w:r>
      </w:ins>
      <w:r>
        <w:t xml:space="preserve"> best practices for API Design, here are a few commonly used naming conventions while designing an API. Adhering to </w:t>
      </w:r>
      <w:r w:rsidR="00D307C3">
        <w:t xml:space="preserve">the </w:t>
      </w:r>
      <w:r>
        <w:t>naming conventions throughout the API, makes it look consistent and standardized.</w:t>
      </w:r>
    </w:p>
    <w:p w14:paraId="4C183565" w14:textId="77777777" w:rsidR="00FD06DA" w:rsidRDefault="00FD06DA" w:rsidP="00C90232">
      <w:pPr>
        <w:pStyle w:val="L-Bullets"/>
        <w:rPr>
          <w:ins w:id="1120" w:author="Akshata Sawant" w:date="2022-03-31T22:08:00Z"/>
        </w:rPr>
      </w:pPr>
      <w:ins w:id="1121" w:author="Akshata Sawant" w:date="2022-03-31T22:07:00Z">
        <w:r>
          <w:t xml:space="preserve">Follow standard naming convention for all the APIs. Commonly used format is </w:t>
        </w:r>
      </w:ins>
    </w:p>
    <w:p w14:paraId="4EE26DBD" w14:textId="76DD848D" w:rsidR="00FD06DA" w:rsidRPr="00FD06DA" w:rsidRDefault="00FD06DA">
      <w:pPr>
        <w:pStyle w:val="P-Regular"/>
        <w:ind w:firstLine="717"/>
        <w:rPr>
          <w:ins w:id="1122" w:author="Akshata Sawant" w:date="2022-03-31T22:08:00Z"/>
          <w:rStyle w:val="P-Code"/>
          <w:rPrChange w:id="1123" w:author="Akshata Sawant" w:date="2022-03-31T22:10:00Z">
            <w:rPr>
              <w:ins w:id="1124" w:author="Akshata Sawant" w:date="2022-03-31T22:08:00Z"/>
            </w:rPr>
          </w:rPrChange>
        </w:rPr>
        <w:pPrChange w:id="1125" w:author="Akshata Sawant" w:date="2022-03-31T22:09:00Z">
          <w:pPr>
            <w:pStyle w:val="L-Bullets"/>
            <w:numPr>
              <w:numId w:val="0"/>
            </w:numPr>
            <w:ind w:left="0" w:firstLine="0"/>
          </w:pPr>
        </w:pPrChange>
      </w:pPr>
      <w:ins w:id="1126" w:author="Akshata Sawant" w:date="2022-03-31T22:07:00Z">
        <w:r w:rsidRPr="00FD06DA">
          <w:rPr>
            <w:rStyle w:val="P-Code"/>
            <w:rPrChange w:id="1127" w:author="Akshata Sawant" w:date="2022-03-31T22:10:00Z">
              <w:rPr/>
            </w:rPrChange>
          </w:rPr>
          <w:t>&lt;</w:t>
        </w:r>
        <w:proofErr w:type="spellStart"/>
        <w:r w:rsidRPr="00FD06DA">
          <w:rPr>
            <w:rStyle w:val="P-Code"/>
            <w:rPrChange w:id="1128" w:author="Akshata Sawant" w:date="2022-03-31T22:10:00Z">
              <w:rPr/>
            </w:rPrChange>
          </w:rPr>
          <w:t>project</w:t>
        </w:r>
      </w:ins>
      <w:ins w:id="1129" w:author="Akshata Sawant" w:date="2022-03-31T22:08:00Z">
        <w:r w:rsidRPr="00FD06DA">
          <w:rPr>
            <w:rStyle w:val="P-Code"/>
            <w:rPrChange w:id="1130" w:author="Akshata Sawant" w:date="2022-03-31T22:10:00Z">
              <w:rPr/>
            </w:rPrChange>
          </w:rPr>
          <w:t>_name</w:t>
        </w:r>
        <w:proofErr w:type="spellEnd"/>
        <w:r w:rsidRPr="00FD06DA">
          <w:rPr>
            <w:rStyle w:val="P-Code"/>
            <w:rPrChange w:id="1131" w:author="Akshata Sawant" w:date="2022-03-31T22:10:00Z">
              <w:rPr/>
            </w:rPrChange>
          </w:rPr>
          <w:t>&gt;&lt;API-led-connectivity-layer&gt;-</w:t>
        </w:r>
        <w:proofErr w:type="spellStart"/>
        <w:r w:rsidRPr="00FD06DA">
          <w:rPr>
            <w:rStyle w:val="P-Code"/>
            <w:rPrChange w:id="1132" w:author="Akshata Sawant" w:date="2022-03-31T22:10:00Z">
              <w:rPr/>
            </w:rPrChange>
          </w:rPr>
          <w:t>api</w:t>
        </w:r>
        <w:proofErr w:type="spellEnd"/>
      </w:ins>
    </w:p>
    <w:p w14:paraId="2B33045D" w14:textId="1BBCBCBA" w:rsidR="00FD06DA" w:rsidRDefault="00FD06DA">
      <w:pPr>
        <w:pStyle w:val="L-Bullets"/>
        <w:numPr>
          <w:ilvl w:val="0"/>
          <w:numId w:val="0"/>
        </w:numPr>
        <w:ind w:left="717"/>
        <w:rPr>
          <w:ins w:id="1133" w:author="Akshata Sawant" w:date="2022-03-31T22:06:00Z"/>
        </w:rPr>
        <w:pPrChange w:id="1134" w:author="Akshata Sawant" w:date="2022-03-31T22:08:00Z">
          <w:pPr>
            <w:pStyle w:val="L-Bullets"/>
          </w:pPr>
        </w:pPrChange>
      </w:pPr>
      <w:ins w:id="1135" w:author="Akshata Sawant" w:date="2022-03-31T22:08:00Z">
        <w:r>
          <w:t>For example</w:t>
        </w:r>
      </w:ins>
      <w:ins w:id="1136" w:author="Akshata Sawant" w:date="2022-03-31T22:10:00Z">
        <w:r>
          <w:t xml:space="preserve">, </w:t>
        </w:r>
        <w:proofErr w:type="spellStart"/>
        <w:r w:rsidRPr="0036422A">
          <w:rPr>
            <w:rStyle w:val="P-Code"/>
            <w:rPrChange w:id="1137" w:author="Rounak Kulkarni" w:date="2022-04-05T16:58:00Z">
              <w:rPr/>
            </w:rPrChange>
          </w:rPr>
          <w:t>musicbox</w:t>
        </w:r>
        <w:proofErr w:type="spellEnd"/>
        <w:r w:rsidRPr="0036422A">
          <w:rPr>
            <w:rStyle w:val="P-Code"/>
            <w:rPrChange w:id="1138" w:author="Rounak Kulkarni" w:date="2022-04-05T16:58:00Z">
              <w:rPr/>
            </w:rPrChange>
          </w:rPr>
          <w:t>-sys-</w:t>
        </w:r>
        <w:proofErr w:type="spellStart"/>
        <w:r w:rsidRPr="0036422A">
          <w:rPr>
            <w:rStyle w:val="P-Code"/>
            <w:rPrChange w:id="1139" w:author="Rounak Kulkarni" w:date="2022-04-05T16:58:00Z">
              <w:rPr/>
            </w:rPrChange>
          </w:rPr>
          <w:t>api</w:t>
        </w:r>
      </w:ins>
      <w:proofErr w:type="spellEnd"/>
    </w:p>
    <w:p w14:paraId="4933673F" w14:textId="77777777" w:rsidR="002B622D" w:rsidRDefault="001B7AEB" w:rsidP="00C90232">
      <w:pPr>
        <w:pStyle w:val="L-Bullets"/>
        <w:rPr>
          <w:ins w:id="1140" w:author="Rounak Kulkarni" w:date="2022-04-05T16:59:00Z"/>
        </w:rPr>
      </w:pPr>
      <w:r>
        <w:t>Folder names should be in lower camel case.</w:t>
      </w:r>
      <w:r w:rsidR="00AA30E3">
        <w:t xml:space="preserve"> </w:t>
      </w:r>
    </w:p>
    <w:p w14:paraId="62553601" w14:textId="1D1886F2" w:rsidR="00BB1492" w:rsidRDefault="00B74339">
      <w:pPr>
        <w:pStyle w:val="L-Bullets"/>
        <w:numPr>
          <w:ilvl w:val="0"/>
          <w:numId w:val="0"/>
        </w:numPr>
        <w:ind w:left="357"/>
        <w:pPrChange w:id="1141" w:author="Rounak Kulkarni" w:date="2022-04-05T16:59:00Z">
          <w:pPr>
            <w:pStyle w:val="L-Bullets"/>
          </w:pPr>
        </w:pPrChange>
      </w:pPr>
      <w:ins w:id="1142" w:author="Rounak Kulkarni" w:date="2022-03-30T11:49:00Z">
        <w:r>
          <w:t>For example,</w:t>
        </w:r>
      </w:ins>
      <w:r w:rsidR="00AA30E3">
        <w:t xml:space="preserve"> </w:t>
      </w:r>
      <w:proofErr w:type="spellStart"/>
      <w:r w:rsidR="00AA30E3" w:rsidRPr="00140C89">
        <w:rPr>
          <w:rStyle w:val="P-Code"/>
          <w:rPrChange w:id="1143" w:author="Rounak Kulkarni" w:date="2022-04-05T16:58:00Z">
            <w:rPr/>
          </w:rPrChange>
        </w:rPr>
        <w:t>dataTypes</w:t>
      </w:r>
      <w:proofErr w:type="spellEnd"/>
      <w:r w:rsidR="00AA30E3">
        <w:t xml:space="preserve">, </w:t>
      </w:r>
      <w:r w:rsidR="00AA30E3" w:rsidRPr="00140C89">
        <w:rPr>
          <w:rStyle w:val="P-Code"/>
          <w:rPrChange w:id="1144" w:author="Rounak Kulkarni" w:date="2022-04-05T16:58:00Z">
            <w:rPr/>
          </w:rPrChange>
        </w:rPr>
        <w:t>examples</w:t>
      </w:r>
      <w:r w:rsidR="003822DE">
        <w:t>,</w:t>
      </w:r>
      <w:r w:rsidR="009465BB">
        <w:t xml:space="preserve"> </w:t>
      </w:r>
      <w:proofErr w:type="spellStart"/>
      <w:r w:rsidR="003822DE" w:rsidRPr="00140C89">
        <w:rPr>
          <w:rStyle w:val="P-Code"/>
          <w:rPrChange w:id="1145" w:author="Rounak Kulkarni" w:date="2022-04-05T16:58:00Z">
            <w:rPr/>
          </w:rPrChange>
        </w:rPr>
        <w:t>musicboxAssets</w:t>
      </w:r>
      <w:proofErr w:type="spellEnd"/>
    </w:p>
    <w:p w14:paraId="389F604E" w14:textId="77777777" w:rsidR="002B622D" w:rsidRDefault="00121DB0" w:rsidP="00C90232">
      <w:pPr>
        <w:pStyle w:val="L-Bullets"/>
        <w:rPr>
          <w:ins w:id="1146" w:author="Rounak Kulkarni" w:date="2022-04-05T16:59:00Z"/>
        </w:rPr>
      </w:pPr>
      <w:r>
        <w:t>File names should be in lower snake case for readability purpose</w:t>
      </w:r>
      <w:r w:rsidR="008E2C9A">
        <w:t>s</w:t>
      </w:r>
      <w:ins w:id="1147" w:author="Rounak Kulkarni" w:date="2022-03-30T11:50:00Z">
        <w:r w:rsidR="00B74339">
          <w:t>.</w:t>
        </w:r>
      </w:ins>
      <w:r w:rsidR="00AF75DC">
        <w:t xml:space="preserve"> </w:t>
      </w:r>
    </w:p>
    <w:p w14:paraId="53B3021C" w14:textId="1686FE1A" w:rsidR="009465BB" w:rsidDel="008E12F6" w:rsidRDefault="00B74339">
      <w:pPr>
        <w:pStyle w:val="L-Bullets"/>
        <w:numPr>
          <w:ilvl w:val="0"/>
          <w:numId w:val="0"/>
        </w:numPr>
        <w:ind w:left="357"/>
        <w:rPr>
          <w:del w:id="1148" w:author="Rounak Kulkarni" w:date="2022-04-05T17:00:00Z"/>
        </w:rPr>
        <w:pPrChange w:id="1149" w:author="Rounak Kulkarni" w:date="2022-04-05T16:59:00Z">
          <w:pPr>
            <w:pStyle w:val="L-Bullets"/>
          </w:pPr>
        </w:pPrChange>
      </w:pPr>
      <w:ins w:id="1150" w:author="Rounak Kulkarni" w:date="2022-03-30T11:49:00Z">
        <w:r>
          <w:t>For e</w:t>
        </w:r>
      </w:ins>
      <w:ins w:id="1151" w:author="Rounak Kulkarni" w:date="2022-03-30T11:50:00Z">
        <w:r>
          <w:t>xample,</w:t>
        </w:r>
      </w:ins>
      <w:del w:id="1152" w:author="Akshata Sawant" w:date="2022-03-31T14:48:00Z">
        <w:r w:rsidR="00AF75DC" w:rsidDel="00E9021B">
          <w:delText>.</w:delText>
        </w:r>
      </w:del>
      <w:r w:rsidR="00AF75DC">
        <w:t xml:space="preserve"> </w:t>
      </w:r>
      <w:r w:rsidR="009465BB" w:rsidRPr="00411C82">
        <w:rPr>
          <w:rStyle w:val="P-Code"/>
          <w:rPrChange w:id="1153" w:author="Rounak Kulkarni" w:date="2022-04-05T16:59:00Z">
            <w:rPr/>
          </w:rPrChange>
        </w:rPr>
        <w:t>post-songs</w:t>
      </w:r>
      <w:r w:rsidR="00261619" w:rsidRPr="00411C82">
        <w:rPr>
          <w:rStyle w:val="P-Code"/>
          <w:rPrChange w:id="1154" w:author="Rounak Kulkarni" w:date="2022-04-05T16:59:00Z">
            <w:rPr/>
          </w:rPrChange>
        </w:rPr>
        <w:t>-</w:t>
      </w:r>
      <w:proofErr w:type="spellStart"/>
      <w:proofErr w:type="gramStart"/>
      <w:r w:rsidR="00261619" w:rsidRPr="00411C82">
        <w:rPr>
          <w:rStyle w:val="P-Code"/>
          <w:rPrChange w:id="1155" w:author="Rounak Kulkarni" w:date="2022-04-05T16:59:00Z">
            <w:rPr/>
          </w:rPrChange>
        </w:rPr>
        <w:t>datatypes.</w:t>
      </w:r>
      <w:r w:rsidR="00C30C03" w:rsidRPr="00411C82">
        <w:rPr>
          <w:rStyle w:val="P-Code"/>
          <w:rPrChange w:id="1156" w:author="Rounak Kulkarni" w:date="2022-04-05T16:59:00Z">
            <w:rPr/>
          </w:rPrChange>
        </w:rPr>
        <w:t>raml</w:t>
      </w:r>
      <w:proofErr w:type="spellEnd"/>
      <w:proofErr w:type="gramEnd"/>
      <w:ins w:id="1157" w:author="Rounak Kulkarni" w:date="2022-03-30T11:50:00Z">
        <w:r w:rsidR="00E509CC">
          <w:t>,</w:t>
        </w:r>
      </w:ins>
      <w:r w:rsidR="00001C3D">
        <w:t xml:space="preserve"> </w:t>
      </w:r>
      <w:r w:rsidR="009465BB" w:rsidRPr="00411C82">
        <w:rPr>
          <w:rStyle w:val="P-Code"/>
          <w:rPrChange w:id="1158" w:author="Rounak Kulkarni" w:date="2022-04-05T16:59:00Z">
            <w:rPr/>
          </w:rPrChange>
        </w:rPr>
        <w:t>get-songs-</w:t>
      </w:r>
      <w:proofErr w:type="spellStart"/>
      <w:r w:rsidR="009465BB" w:rsidRPr="00411C82">
        <w:rPr>
          <w:rStyle w:val="P-Code"/>
          <w:rPrChange w:id="1159" w:author="Rounak Kulkarni" w:date="2022-04-05T16:59:00Z">
            <w:rPr/>
          </w:rPrChange>
        </w:rPr>
        <w:t>example.raml</w:t>
      </w:r>
    </w:p>
    <w:p w14:paraId="412B6257" w14:textId="77777777" w:rsidR="008E12F6" w:rsidRDefault="00C30C03" w:rsidP="00C90232">
      <w:pPr>
        <w:pStyle w:val="L-Bullets"/>
        <w:rPr>
          <w:ins w:id="1160" w:author="Rounak Kulkarni" w:date="2022-04-05T17:00:00Z"/>
        </w:rPr>
      </w:pPr>
      <w:r>
        <w:t>RAML</w:t>
      </w:r>
      <w:proofErr w:type="spellEnd"/>
      <w:r>
        <w:t xml:space="preserve"> declarations should be in </w:t>
      </w:r>
      <w:r w:rsidR="00AD4B11">
        <w:t>lower camel case</w:t>
      </w:r>
      <w:ins w:id="1161" w:author="Rounak Kulkarni" w:date="2022-03-30T11:50:00Z">
        <w:r w:rsidR="005E363F">
          <w:t>.</w:t>
        </w:r>
      </w:ins>
      <w:r w:rsidR="00B73231">
        <w:t xml:space="preserve"> </w:t>
      </w:r>
    </w:p>
    <w:p w14:paraId="2FFA8D0D" w14:textId="1A14A1EF" w:rsidR="00DD205A" w:rsidRDefault="005E363F">
      <w:pPr>
        <w:pStyle w:val="L-Bullets"/>
        <w:numPr>
          <w:ilvl w:val="0"/>
          <w:numId w:val="0"/>
        </w:numPr>
        <w:ind w:left="717"/>
        <w:rPr>
          <w:ins w:id="1162" w:author="Akshata Sawant" w:date="2022-03-31T14:27:00Z"/>
        </w:rPr>
        <w:pPrChange w:id="1163" w:author="Rounak Kulkarni" w:date="2022-04-05T17:00:00Z">
          <w:pPr>
            <w:pStyle w:val="L-Bullets"/>
          </w:pPr>
        </w:pPrChange>
      </w:pPr>
      <w:ins w:id="1164" w:author="Rounak Kulkarni" w:date="2022-03-30T11:50:00Z">
        <w:r>
          <w:t>For ex</w:t>
        </w:r>
      </w:ins>
      <w:ins w:id="1165" w:author="Rounak Kulkarni" w:date="2022-03-30T11:51:00Z">
        <w:r>
          <w:t>ample,</w:t>
        </w:r>
      </w:ins>
      <w:r w:rsidR="00B73231" w:rsidRPr="008E12F6">
        <w:rPr>
          <w:rStyle w:val="P-Code"/>
          <w:rPrChange w:id="1166" w:author="Rounak Kulkarni" w:date="2022-04-05T17:00:00Z">
            <w:rPr/>
          </w:rPrChange>
        </w:rPr>
        <w:t xml:space="preserve"> </w:t>
      </w:r>
      <w:proofErr w:type="spellStart"/>
      <w:r w:rsidR="00B73231" w:rsidRPr="008E12F6">
        <w:rPr>
          <w:rStyle w:val="P-Code"/>
          <w:rPrChange w:id="1167" w:author="Rounak Kulkarni" w:date="2022-04-05T17:00:00Z">
            <w:rPr/>
          </w:rPrChange>
        </w:rPr>
        <w:t>musicData</w:t>
      </w:r>
      <w:r w:rsidR="00001C3D" w:rsidRPr="008E12F6">
        <w:rPr>
          <w:rStyle w:val="P-Code"/>
          <w:rPrChange w:id="1168" w:author="Rounak Kulkarni" w:date="2022-04-05T17:00:00Z">
            <w:rPr/>
          </w:rPrChange>
        </w:rPr>
        <w:t>T</w:t>
      </w:r>
      <w:r w:rsidR="00B73231" w:rsidRPr="008E12F6">
        <w:rPr>
          <w:rStyle w:val="P-Code"/>
          <w:rPrChange w:id="1169" w:author="Rounak Kulkarni" w:date="2022-04-05T17:00:00Z">
            <w:rPr/>
          </w:rPrChange>
        </w:rPr>
        <w:t>ype</w:t>
      </w:r>
      <w:proofErr w:type="spellEnd"/>
      <w:del w:id="1170" w:author="Akshata Sawant" w:date="2022-03-31T14:16:00Z">
        <w:r w:rsidR="00001C3D" w:rsidDel="00745B05">
          <w:delText xml:space="preserve"> &lt;add relevant </w:delText>
        </w:r>
        <w:commentRangeStart w:id="1171"/>
        <w:commentRangeStart w:id="1172"/>
        <w:r w:rsidR="00001C3D" w:rsidDel="00745B05">
          <w:delText>examples</w:delText>
        </w:r>
        <w:commentRangeEnd w:id="1171"/>
        <w:r w:rsidDel="00745B05">
          <w:rPr>
            <w:rStyle w:val="CommentReference"/>
            <w:rFonts w:eastAsiaTheme="minorHAnsi"/>
            <w:lang w:val="en-US"/>
          </w:rPr>
          <w:commentReference w:id="1171"/>
        </w:r>
        <w:commentRangeEnd w:id="1172"/>
        <w:r w:rsidR="00745B05" w:rsidDel="00745B05">
          <w:rPr>
            <w:rStyle w:val="CommentReference"/>
            <w:rFonts w:eastAsiaTheme="minorHAnsi"/>
            <w:lang w:val="en-US"/>
          </w:rPr>
          <w:commentReference w:id="1172"/>
        </w:r>
        <w:r w:rsidR="00001C3D" w:rsidDel="00745B05">
          <w:delText>&gt;</w:delText>
        </w:r>
      </w:del>
      <w:ins w:id="1173" w:author="Akshata Sawant" w:date="2022-03-31T14:16:00Z">
        <w:r w:rsidR="00665602">
          <w:t xml:space="preserve">, </w:t>
        </w:r>
        <w:proofErr w:type="spellStart"/>
        <w:r w:rsidR="00665602" w:rsidRPr="008E12F6">
          <w:rPr>
            <w:rStyle w:val="P-Code"/>
            <w:rPrChange w:id="1174" w:author="Rounak Kulkarni" w:date="2022-04-05T17:00:00Z">
              <w:rPr/>
            </w:rPrChange>
          </w:rPr>
          <w:t>musicTraits</w:t>
        </w:r>
        <w:proofErr w:type="spellEnd"/>
        <w:r w:rsidR="00665602" w:rsidRPr="008E12F6">
          <w:rPr>
            <w:rStyle w:val="P-Code"/>
            <w:rPrChange w:id="1175" w:author="Rounak Kulkarni" w:date="2022-04-05T17:00:00Z">
              <w:rPr/>
            </w:rPrChange>
          </w:rPr>
          <w:t xml:space="preserve"> </w:t>
        </w:r>
        <w:del w:id="1176" w:author="Rounak Kulkarni" w:date="2022-04-05T17:00:00Z">
          <w:r w:rsidR="00665602" w:rsidDel="008E12F6">
            <w:delText>and so on.</w:delText>
          </w:r>
        </w:del>
      </w:ins>
    </w:p>
    <w:p w14:paraId="080B82D9" w14:textId="0093BE76" w:rsidR="008E12F6" w:rsidRDefault="0073018F" w:rsidP="0073018F">
      <w:pPr>
        <w:pStyle w:val="L-Bullets"/>
        <w:rPr>
          <w:ins w:id="1177" w:author="Rounak Kulkarni" w:date="2022-04-05T17:00:00Z"/>
        </w:rPr>
      </w:pPr>
      <w:ins w:id="1178" w:author="Akshata Sawant" w:date="2022-03-31T14:27:00Z">
        <w:r>
          <w:t xml:space="preserve">Use </w:t>
        </w:r>
      </w:ins>
      <w:ins w:id="1179" w:author="Rounak Kulkarni" w:date="2022-04-05T17:00:00Z">
        <w:r w:rsidR="008E12F6">
          <w:t>n</w:t>
        </w:r>
      </w:ins>
      <w:ins w:id="1180" w:author="Akshata Sawant" w:date="2022-03-31T14:27:00Z">
        <w:del w:id="1181" w:author="Rounak Kulkarni" w:date="2022-04-05T17:00:00Z">
          <w:r w:rsidDel="008E12F6">
            <w:delText>N</w:delText>
          </w:r>
        </w:del>
        <w:r>
          <w:t>oun instead of verb for your endpoints</w:t>
        </w:r>
      </w:ins>
      <w:ins w:id="1182" w:author="Rounak Kulkarni" w:date="2022-04-05T17:00:00Z">
        <w:r w:rsidR="008E12F6">
          <w:t>.</w:t>
        </w:r>
      </w:ins>
      <w:ins w:id="1183" w:author="Akshata Sawant" w:date="2022-03-31T14:27:00Z">
        <w:r>
          <w:t xml:space="preserve"> </w:t>
        </w:r>
      </w:ins>
    </w:p>
    <w:p w14:paraId="4B9249B7" w14:textId="24952079" w:rsidR="0073018F" w:rsidRDefault="00F10E49">
      <w:pPr>
        <w:pStyle w:val="L-Bullets"/>
        <w:numPr>
          <w:ilvl w:val="0"/>
          <w:numId w:val="0"/>
        </w:numPr>
        <w:ind w:left="717"/>
        <w:rPr>
          <w:ins w:id="1184" w:author="Akshata Sawant" w:date="2022-03-31T14:27:00Z"/>
        </w:rPr>
        <w:pPrChange w:id="1185" w:author="Rounak Kulkarni" w:date="2022-04-05T17:00:00Z">
          <w:pPr>
            <w:pStyle w:val="L-Bullets"/>
          </w:pPr>
        </w:pPrChange>
      </w:pPr>
      <w:ins w:id="1186" w:author="Akshata Sawant" w:date="2022-03-31T14:28:00Z">
        <w:r>
          <w:lastRenderedPageBreak/>
          <w:t>For example,</w:t>
        </w:r>
      </w:ins>
      <w:ins w:id="1187" w:author="Akshata Sawant" w:date="2022-03-31T14:27:00Z">
        <w:r w:rsidR="0073018F">
          <w:t xml:space="preserve"> </w:t>
        </w:r>
        <w:r w:rsidR="0073018F" w:rsidRPr="00F10E49">
          <w:rPr>
            <w:rStyle w:val="P-Code"/>
            <w:rPrChange w:id="1188" w:author="Akshata Sawant" w:date="2022-03-31T14:29:00Z">
              <w:rPr/>
            </w:rPrChange>
          </w:rPr>
          <w:t>/songs</w:t>
        </w:r>
        <w:r w:rsidR="0073018F">
          <w:t xml:space="preserve"> would be more accurate and not </w:t>
        </w:r>
        <w:r w:rsidR="0073018F" w:rsidRPr="00F10E49">
          <w:rPr>
            <w:rStyle w:val="P-Code"/>
            <w:rPrChange w:id="1189" w:author="Akshata Sawant" w:date="2022-03-31T14:29:00Z">
              <w:rPr/>
            </w:rPrChange>
          </w:rPr>
          <w:t>/</w:t>
        </w:r>
        <w:proofErr w:type="spellStart"/>
        <w:r w:rsidR="0073018F" w:rsidRPr="00F10E49">
          <w:rPr>
            <w:rStyle w:val="P-Code"/>
            <w:rPrChange w:id="1190" w:author="Akshata Sawant" w:date="2022-03-31T14:29:00Z">
              <w:rPr/>
            </w:rPrChange>
          </w:rPr>
          <w:t>getSongs</w:t>
        </w:r>
        <w:proofErr w:type="spellEnd"/>
        <w:r w:rsidR="0073018F">
          <w:t xml:space="preserve"> as we already have HTTP verbs like </w:t>
        </w:r>
        <w:r w:rsidR="0073018F" w:rsidRPr="00F10E49">
          <w:rPr>
            <w:rStyle w:val="P-Code"/>
            <w:rPrChange w:id="1191" w:author="Akshata Sawant" w:date="2022-03-31T14:29:00Z">
              <w:rPr/>
            </w:rPrChange>
          </w:rPr>
          <w:t>GET</w:t>
        </w:r>
        <w:r w:rsidR="0073018F">
          <w:t>,</w:t>
        </w:r>
        <w:r>
          <w:t xml:space="preserve"> </w:t>
        </w:r>
        <w:r w:rsidR="0073018F" w:rsidRPr="00F10E49">
          <w:rPr>
            <w:rStyle w:val="P-Code"/>
            <w:rPrChange w:id="1192" w:author="Akshata Sawant" w:date="2022-03-31T14:29:00Z">
              <w:rPr/>
            </w:rPrChange>
          </w:rPr>
          <w:t>POST</w:t>
        </w:r>
        <w:r w:rsidR="0073018F">
          <w:t>,</w:t>
        </w:r>
        <w:r>
          <w:t xml:space="preserve"> </w:t>
        </w:r>
        <w:r w:rsidR="0073018F" w:rsidRPr="00F10E49">
          <w:rPr>
            <w:rStyle w:val="P-Code"/>
            <w:rPrChange w:id="1193" w:author="Akshata Sawant" w:date="2022-03-31T14:29:00Z">
              <w:rPr/>
            </w:rPrChange>
          </w:rPr>
          <w:t>PUT</w:t>
        </w:r>
        <w:r w:rsidR="0073018F">
          <w:t xml:space="preserve"> </w:t>
        </w:r>
        <w:r>
          <w:t>and so forth.</w:t>
        </w:r>
      </w:ins>
    </w:p>
    <w:p w14:paraId="399606DE" w14:textId="6E7CE411" w:rsidR="0073018F" w:rsidRDefault="0073018F" w:rsidP="0073018F">
      <w:pPr>
        <w:pStyle w:val="L-Bullets"/>
      </w:pPr>
      <w:ins w:id="1194" w:author="Akshata Sawant" w:date="2022-03-31T14:27:00Z">
        <w:r>
          <w:t xml:space="preserve">Use plural form of noun for </w:t>
        </w:r>
        <w:del w:id="1195" w:author="Rounak Kulkarni" w:date="2022-04-05T17:01:00Z">
          <w:r w:rsidDel="00406EA8">
            <w:delText xml:space="preserve">the </w:delText>
          </w:r>
        </w:del>
        <w:r>
          <w:t xml:space="preserve">endpoints like </w:t>
        </w:r>
        <w:r w:rsidRPr="00F10E49">
          <w:rPr>
            <w:rStyle w:val="P-Code"/>
            <w:rPrChange w:id="1196" w:author="Akshata Sawant" w:date="2022-03-31T14:29:00Z">
              <w:rPr/>
            </w:rPrChange>
          </w:rPr>
          <w:t>/songs</w:t>
        </w:r>
        <w:r>
          <w:t xml:space="preserve"> and not </w:t>
        </w:r>
        <w:r w:rsidRPr="00F10E49">
          <w:rPr>
            <w:rStyle w:val="P-Code"/>
            <w:rPrChange w:id="1197" w:author="Akshata Sawant" w:date="2022-03-31T14:29:00Z">
              <w:rPr/>
            </w:rPrChange>
          </w:rPr>
          <w:t>/song</w:t>
        </w:r>
        <w:r>
          <w:t>. It could be correct in case we wish to fetch a single object or delete a single object but it’s advisable to use plural form for the endpoint.</w:t>
        </w:r>
      </w:ins>
    </w:p>
    <w:p w14:paraId="03D146E8" w14:textId="35C4017E" w:rsidR="00416869" w:rsidRDefault="005E363F" w:rsidP="00C90232">
      <w:pPr>
        <w:pStyle w:val="H2-Heading"/>
        <w:rPr>
          <w:ins w:id="1198" w:author="Akshata Sawant" w:date="2022-04-08T13:02:00Z"/>
        </w:rPr>
      </w:pPr>
      <w:commentRangeStart w:id="1199"/>
      <w:ins w:id="1200" w:author="Rounak Kulkarni" w:date="2022-03-30T11:51:00Z">
        <w:r>
          <w:t>///</w:t>
        </w:r>
      </w:ins>
      <w:commentRangeEnd w:id="1199"/>
      <w:ins w:id="1201" w:author="Rounak Kulkarni" w:date="2022-04-05T17:01:00Z">
        <w:r w:rsidR="00416869">
          <w:rPr>
            <w:rStyle w:val="CommentReference"/>
            <w:b w:val="0"/>
          </w:rPr>
          <w:commentReference w:id="1199"/>
        </w:r>
      </w:ins>
    </w:p>
    <w:p w14:paraId="3B7A11CB" w14:textId="663FDE92" w:rsidR="002A37D2" w:rsidRPr="002A37D2" w:rsidRDefault="002A37D2" w:rsidP="002A37D2">
      <w:pPr>
        <w:rPr>
          <w:ins w:id="1202" w:author="Rounak Kulkarni" w:date="2022-04-05T17:01:00Z"/>
        </w:rPr>
        <w:pPrChange w:id="1203" w:author="Akshata Sawant" w:date="2022-04-08T13:02:00Z">
          <w:pPr>
            <w:pStyle w:val="H2-Heading"/>
          </w:pPr>
        </w:pPrChange>
      </w:pPr>
      <w:ins w:id="1204" w:author="Akshata Sawant" w:date="2022-04-08T13:02:00Z">
        <w:r>
          <w:t xml:space="preserve">Now that we’ve </w:t>
        </w:r>
      </w:ins>
      <w:ins w:id="1205" w:author="Akshata Sawant" w:date="2022-04-08T13:03:00Z">
        <w:r>
          <w:t>learnt about the API design naming convention, let’s understand how we can optimize our API.</w:t>
        </w:r>
      </w:ins>
    </w:p>
    <w:p w14:paraId="3519691C" w14:textId="2376135B" w:rsidR="00E1017F" w:rsidRDefault="00E1017F" w:rsidP="00C90232">
      <w:pPr>
        <w:pStyle w:val="H2-Heading"/>
      </w:pPr>
      <w:r>
        <w:t>Optimiz</w:t>
      </w:r>
      <w:ins w:id="1206" w:author="Yashi Gupta" w:date="2022-03-24T12:54:00Z">
        <w:r w:rsidR="00663834">
          <w:t>ing</w:t>
        </w:r>
      </w:ins>
      <w:r>
        <w:t xml:space="preserve"> your API </w:t>
      </w:r>
      <w:ins w:id="1207" w:author="Yashi Gupta" w:date="2022-03-24T13:12:00Z">
        <w:r w:rsidR="000801BD">
          <w:t>d</w:t>
        </w:r>
      </w:ins>
      <w:r>
        <w:t>esign</w:t>
      </w:r>
    </w:p>
    <w:p w14:paraId="2AE239B4" w14:textId="10CD2466" w:rsidR="00E1017F" w:rsidRDefault="006973F1" w:rsidP="00C90232">
      <w:pPr>
        <w:pStyle w:val="P-Regular"/>
      </w:pPr>
      <w:ins w:id="1208" w:author="Akshata Sawant" w:date="2022-03-31T14:12:00Z">
        <w:r>
          <w:t xml:space="preserve">APIs are considered as an asset of an </w:t>
        </w:r>
      </w:ins>
      <w:commentRangeStart w:id="1209"/>
      <w:commentRangeStart w:id="1210"/>
      <w:del w:id="1211" w:author="Akshata Sawant" w:date="2022-03-31T14:12:00Z">
        <w:r w:rsidR="00E1017F" w:rsidDel="006973F1">
          <w:delText>A</w:delText>
        </w:r>
      </w:del>
      <w:ins w:id="1212" w:author="Akshata Sawant" w:date="2022-03-31T14:12:00Z">
        <w:r>
          <w:t>organization. They not only add technica</w:t>
        </w:r>
      </w:ins>
      <w:ins w:id="1213" w:author="Rounak Kulkarni" w:date="2022-04-05T17:01:00Z">
        <w:r w:rsidR="00B9588E">
          <w:t>l</w:t>
        </w:r>
      </w:ins>
      <w:ins w:id="1214" w:author="Akshata Sawant" w:date="2022-03-31T14:12:00Z">
        <w:r>
          <w:t xml:space="preserve"> value but can also</w:t>
        </w:r>
      </w:ins>
      <w:ins w:id="1215" w:author="Akshata Sawant" w:date="2022-03-31T14:13:00Z">
        <w:r>
          <w:t xml:space="preserve"> be used for monetization purpose</w:t>
        </w:r>
      </w:ins>
      <w:ins w:id="1216" w:author="Rounak Kulkarni" w:date="2022-04-05T17:02:00Z">
        <w:r w:rsidR="00B9588E">
          <w:t>.</w:t>
        </w:r>
      </w:ins>
      <w:ins w:id="1217" w:author="Akshata Sawant" w:date="2022-03-31T14:13:00Z">
        <w:del w:id="1218" w:author="Rounak Kulkarni" w:date="2022-04-05T17:02:00Z">
          <w:r w:rsidDel="00B9588E">
            <w:delText>,</w:delText>
          </w:r>
        </w:del>
        <w:r>
          <w:t xml:space="preserve"> API monetization has been booming rapidly these days. Hence, a</w:t>
        </w:r>
      </w:ins>
      <w:r w:rsidR="00E1017F">
        <w:t xml:space="preserve"> perfect API Design is a </w:t>
      </w:r>
      <w:proofErr w:type="gramStart"/>
      <w:r w:rsidR="00E1017F">
        <w:t>stepping stone</w:t>
      </w:r>
      <w:proofErr w:type="gramEnd"/>
      <w:r w:rsidR="00E1017F">
        <w:t xml:space="preserve"> to </w:t>
      </w:r>
      <w:r w:rsidR="00177961">
        <w:t xml:space="preserve">a </w:t>
      </w:r>
      <w:r w:rsidR="00E1017F">
        <w:t xml:space="preserve">successful application network. </w:t>
      </w:r>
      <w:ins w:id="1219" w:author="Akshata Sawant" w:date="2022-03-31T14:13:00Z">
        <w:r>
          <w:t xml:space="preserve">By ensuring </w:t>
        </w:r>
      </w:ins>
      <w:ins w:id="1220" w:author="Akshata Sawant" w:date="2022-03-31T14:14:00Z">
        <w:r>
          <w:t xml:space="preserve">that the API Design follows </w:t>
        </w:r>
      </w:ins>
      <w:ins w:id="1221" w:author="Rounak Kulkarni" w:date="2022-04-05T17:02:00Z">
        <w:r w:rsidR="00B9588E">
          <w:t>b</w:t>
        </w:r>
      </w:ins>
      <w:ins w:id="1222" w:author="Akshata Sawant" w:date="2022-03-31T14:14:00Z">
        <w:del w:id="1223" w:author="Rounak Kulkarni" w:date="2022-04-05T17:02:00Z">
          <w:r w:rsidDel="00B9588E">
            <w:delText>B</w:delText>
          </w:r>
        </w:del>
        <w:r>
          <w:t>est practices and standards</w:t>
        </w:r>
      </w:ins>
      <w:ins w:id="1224" w:author="Rounak Kulkarni" w:date="2022-04-05T17:02:00Z">
        <w:r w:rsidR="00B9588E">
          <w:t>,</w:t>
        </w:r>
      </w:ins>
      <w:ins w:id="1225" w:author="Akshata Sawant" w:date="2022-03-31T14:14:00Z">
        <w:r>
          <w:t xml:space="preserve"> we’re creating a sustainable API Network. </w:t>
        </w:r>
      </w:ins>
      <w:r w:rsidR="00E1017F">
        <w:t xml:space="preserve">In order </w:t>
      </w:r>
      <w:r w:rsidR="00FE0824">
        <w:t xml:space="preserve">to </w:t>
      </w:r>
      <w:r w:rsidR="00E1017F">
        <w:t>design an optimized API</w:t>
      </w:r>
      <w:ins w:id="1226" w:author="Rounak Kulkarni" w:date="2022-03-30T11:51:00Z">
        <w:r w:rsidR="005E363F">
          <w:t>,</w:t>
        </w:r>
      </w:ins>
      <w:r w:rsidR="00E1017F">
        <w:t xml:space="preserve"> here are some tips, tricks</w:t>
      </w:r>
      <w:ins w:id="1227" w:author="Rounak Kulkarni" w:date="2022-03-30T11:51:00Z">
        <w:r w:rsidR="005E363F">
          <w:t>,</w:t>
        </w:r>
      </w:ins>
      <w:r w:rsidR="00E1017F">
        <w:t xml:space="preserve"> </w:t>
      </w:r>
      <w:ins w:id="1228" w:author="Rounak Kulkarni" w:date="2022-03-30T11:51:00Z">
        <w:r w:rsidR="005E363F">
          <w:t>and</w:t>
        </w:r>
      </w:ins>
      <w:r w:rsidR="00E1017F">
        <w:t xml:space="preserve"> best practices</w:t>
      </w:r>
      <w:ins w:id="1229" w:author="Rounak Kulkarni" w:date="2022-03-30T11:51:00Z">
        <w:r w:rsidR="005E363F">
          <w:t>:</w:t>
        </w:r>
      </w:ins>
      <w:commentRangeEnd w:id="1209"/>
      <w:r w:rsidR="00911EB0">
        <w:rPr>
          <w:rStyle w:val="CommentReference"/>
          <w:rFonts w:eastAsiaTheme="minorHAnsi"/>
          <w:lang w:val="en-US"/>
        </w:rPr>
        <w:commentReference w:id="1209"/>
      </w:r>
      <w:commentRangeEnd w:id="1210"/>
      <w:r w:rsidR="00745B05">
        <w:rPr>
          <w:rStyle w:val="CommentReference"/>
          <w:rFonts w:eastAsiaTheme="minorHAnsi"/>
          <w:lang w:val="en-US"/>
        </w:rPr>
        <w:commentReference w:id="1210"/>
      </w:r>
    </w:p>
    <w:p w14:paraId="43CC82C3" w14:textId="4DE04F47" w:rsidR="00E1017F" w:rsidRDefault="00E1017F" w:rsidP="00C90232">
      <w:pPr>
        <w:pStyle w:val="L-Bullets"/>
      </w:pPr>
      <w:r>
        <w:t>First and the most important</w:t>
      </w:r>
      <w:r w:rsidR="00D7285E">
        <w:t>,</w:t>
      </w:r>
      <w:r>
        <w:t xml:space="preserve"> make sure your design is consistent across the different API layers and fragments.</w:t>
      </w:r>
    </w:p>
    <w:p w14:paraId="17C13A8D" w14:textId="77DC60DF" w:rsidR="00E1017F" w:rsidRDefault="00E1017F" w:rsidP="00C90232">
      <w:pPr>
        <w:pStyle w:val="L-Bullets"/>
      </w:pPr>
      <w:r>
        <w:t xml:space="preserve">Divide your API into smaller fragments, </w:t>
      </w:r>
      <w:del w:id="1230" w:author="Rounak Kulkarni" w:date="2022-04-05T17:02:00Z">
        <w:r w:rsidDel="006F2020">
          <w:delText xml:space="preserve">thus </w:delText>
        </w:r>
      </w:del>
      <w:ins w:id="1231" w:author="Rounak Kulkarni" w:date="2022-04-05T17:02:00Z">
        <w:r w:rsidR="006F2020">
          <w:t xml:space="preserve">thereby </w:t>
        </w:r>
      </w:ins>
      <w:r>
        <w:t>making it reusable and easily consumable. A concise</w:t>
      </w:r>
      <w:r w:rsidR="00DC4331">
        <w:t xml:space="preserve"> </w:t>
      </w:r>
      <w:ins w:id="1232" w:author="Rounak Kulkarni" w:date="2022-03-30T11:52:00Z">
        <w:r w:rsidR="00911EB0">
          <w:t>and</w:t>
        </w:r>
      </w:ins>
      <w:r w:rsidR="00DC4331">
        <w:t xml:space="preserve"> lightweight</w:t>
      </w:r>
      <w:r>
        <w:t xml:space="preserve"> API is easy to read, less bulky</w:t>
      </w:r>
      <w:ins w:id="1233" w:author="Rounak Kulkarni" w:date="2022-04-05T17:03:00Z">
        <w:r w:rsidR="006F2020">
          <w:t>,</w:t>
        </w:r>
      </w:ins>
      <w:r>
        <w:t xml:space="preserve"> and the changes are saved quickly.</w:t>
      </w:r>
    </w:p>
    <w:p w14:paraId="6AEFE02D" w14:textId="77777777" w:rsidR="00E1017F" w:rsidRDefault="00E1017F" w:rsidP="00C90232">
      <w:pPr>
        <w:pStyle w:val="L-Bullets"/>
      </w:pPr>
      <w:r>
        <w:t>Follow the naming convention standards throughout your API Design.</w:t>
      </w:r>
    </w:p>
    <w:p w14:paraId="0F781DF4" w14:textId="77777777" w:rsidR="00E1017F" w:rsidRDefault="00E1017F" w:rsidP="00C90232">
      <w:pPr>
        <w:pStyle w:val="L-Bullets"/>
      </w:pPr>
      <w:r>
        <w:t>Document your API so that it becomes easy for external collaborators, consumers to utilize the API.</w:t>
      </w:r>
    </w:p>
    <w:p w14:paraId="0E21DA02" w14:textId="090D8124" w:rsidR="00E1017F" w:rsidRDefault="00E1017F" w:rsidP="00C90232">
      <w:pPr>
        <w:pStyle w:val="L-Bullets"/>
      </w:pPr>
      <w:r>
        <w:t xml:space="preserve">Add display name, description, </w:t>
      </w:r>
      <w:ins w:id="1234" w:author="Rounak Kulkarni" w:date="2022-04-05T17:03:00Z">
        <w:r w:rsidR="004A5454">
          <w:t xml:space="preserve">and </w:t>
        </w:r>
      </w:ins>
      <w:r>
        <w:t>examples to your endpoint.</w:t>
      </w:r>
    </w:p>
    <w:p w14:paraId="43B53354" w14:textId="77777777" w:rsidR="00E1017F" w:rsidRDefault="00E1017F" w:rsidP="00C90232">
      <w:pPr>
        <w:pStyle w:val="L-Bullets"/>
      </w:pPr>
      <w:r>
        <w:t>Make sure security parameters are taken into consideration at API level.</w:t>
      </w:r>
    </w:p>
    <w:p w14:paraId="197EE4A0" w14:textId="1035B7AB" w:rsidR="00E1017F" w:rsidRDefault="00E1017F" w:rsidP="00C90232">
      <w:pPr>
        <w:pStyle w:val="L-Bullets"/>
        <w:rPr>
          <w:ins w:id="1235" w:author="Akshata Sawant" w:date="2022-03-31T14:23:00Z"/>
        </w:rPr>
      </w:pPr>
      <w:r>
        <w:t>Mock your API service and get your request-response validated at an initial stage to avoid iterations in the later stages of application design.</w:t>
      </w:r>
    </w:p>
    <w:p w14:paraId="13D1D372" w14:textId="3FAE0CDD" w:rsidR="00CC2DC1" w:rsidRDefault="00CC2DC1" w:rsidP="00CC2DC1">
      <w:pPr>
        <w:pStyle w:val="L-Bullets"/>
        <w:rPr>
          <w:ins w:id="1236" w:author="Akshata Sawant" w:date="2022-03-31T14:23:00Z"/>
        </w:rPr>
      </w:pPr>
      <w:ins w:id="1237" w:author="Akshata Sawant" w:date="2022-03-31T14:23:00Z">
        <w:r>
          <w:t>Be clear with API versioning.</w:t>
        </w:r>
      </w:ins>
    </w:p>
    <w:p w14:paraId="77D3CFA5" w14:textId="661FEBF6" w:rsidR="00CC2DC1" w:rsidRDefault="00CC2DC1" w:rsidP="00CC2DC1">
      <w:pPr>
        <w:pStyle w:val="L-Bullets"/>
        <w:rPr>
          <w:ins w:id="1238" w:author="Rounak Kulkarni" w:date="2022-04-05T17:03:00Z"/>
        </w:rPr>
      </w:pPr>
      <w:ins w:id="1239" w:author="Akshata Sawant" w:date="2022-03-31T14:23:00Z">
        <w:r>
          <w:t>Use custom error codes for your endpoints.</w:t>
        </w:r>
      </w:ins>
    </w:p>
    <w:p w14:paraId="71AC2ACF" w14:textId="52078256" w:rsidR="004A5454" w:rsidRDefault="004A5454">
      <w:pPr>
        <w:pStyle w:val="L-Bullets"/>
        <w:numPr>
          <w:ilvl w:val="0"/>
          <w:numId w:val="0"/>
        </w:numPr>
        <w:ind w:left="717"/>
        <w:rPr>
          <w:ins w:id="1240" w:author="Akshata Sawant" w:date="2022-04-08T13:03:00Z"/>
        </w:rPr>
      </w:pPr>
      <w:commentRangeStart w:id="1241"/>
      <w:ins w:id="1242" w:author="Rounak Kulkarni" w:date="2022-04-05T17:03:00Z">
        <w:r>
          <w:t>////</w:t>
        </w:r>
        <w:commentRangeEnd w:id="1241"/>
        <w:r>
          <w:rPr>
            <w:rStyle w:val="CommentReference"/>
            <w:rFonts w:eastAsiaTheme="minorHAnsi"/>
            <w:lang w:val="en-US"/>
          </w:rPr>
          <w:commentReference w:id="1241"/>
        </w:r>
      </w:ins>
    </w:p>
    <w:p w14:paraId="05200672" w14:textId="700F2160" w:rsidR="002E6768" w:rsidRDefault="002E6768">
      <w:pPr>
        <w:pStyle w:val="L-Bullets"/>
        <w:numPr>
          <w:ilvl w:val="0"/>
          <w:numId w:val="0"/>
        </w:numPr>
        <w:ind w:left="717"/>
        <w:rPr>
          <w:ins w:id="1243" w:author="Akshata Sawant" w:date="2022-04-08T13:06:00Z"/>
        </w:rPr>
      </w:pPr>
      <w:ins w:id="1244" w:author="Akshata Sawant" w:date="2022-04-08T13:04:00Z">
        <w:r>
          <w:t xml:space="preserve">We have now learnt about the best practices and tips involved in designing the API, let’s make sure to </w:t>
        </w:r>
      </w:ins>
      <w:ins w:id="1245" w:author="Akshata Sawant" w:date="2022-04-08T13:05:00Z">
        <w:r>
          <w:t>implement</w:t>
        </w:r>
      </w:ins>
      <w:ins w:id="1246" w:author="Akshata Sawant" w:date="2022-04-08T13:04:00Z">
        <w:r>
          <w:t xml:space="preserve"> them using while </w:t>
        </w:r>
      </w:ins>
      <w:ins w:id="1247" w:author="Akshata Sawant" w:date="2022-04-08T13:05:00Z">
        <w:r>
          <w:t>APIs in future.</w:t>
        </w:r>
      </w:ins>
    </w:p>
    <w:p w14:paraId="47831896" w14:textId="77777777" w:rsidR="00CD4D0E" w:rsidRPr="0037289D" w:rsidRDefault="00CD4D0E" w:rsidP="00CD4D0E">
      <w:pPr>
        <w:pStyle w:val="H1-Section"/>
        <w:rPr>
          <w:ins w:id="1248" w:author="Akshata Sawant" w:date="2022-04-08T13:06:00Z"/>
        </w:rPr>
      </w:pPr>
      <w:commentRangeStart w:id="1249"/>
      <w:commentRangeStart w:id="1250"/>
      <w:ins w:id="1251" w:author="Akshata Sawant" w:date="2022-04-08T13:06:00Z">
        <w:r w:rsidRPr="0037289D">
          <w:lastRenderedPageBreak/>
          <w:t>Summary</w:t>
        </w:r>
        <w:commentRangeEnd w:id="1249"/>
        <w:r>
          <w:rPr>
            <w:rStyle w:val="CommentReference"/>
            <w:b w:val="0"/>
          </w:rPr>
          <w:commentReference w:id="1249"/>
        </w:r>
        <w:commentRangeEnd w:id="1250"/>
        <w:r>
          <w:rPr>
            <w:rStyle w:val="CommentReference"/>
            <w:b w:val="0"/>
          </w:rPr>
          <w:commentReference w:id="1250"/>
        </w:r>
      </w:ins>
    </w:p>
    <w:p w14:paraId="0B530DE9" w14:textId="77777777" w:rsidR="00CD4D0E" w:rsidRDefault="00CD4D0E" w:rsidP="00CD4D0E">
      <w:pPr>
        <w:rPr>
          <w:ins w:id="1252" w:author="Akshata Sawant" w:date="2022-04-08T13:06:00Z"/>
        </w:rPr>
      </w:pPr>
      <w:ins w:id="1253" w:author="Akshata Sawant" w:date="2022-04-08T13:06:00Z">
        <w:r>
          <w:t>We have learnt the basics of API Lifecycle, API Designs; navigated through the REST &amp; SOAP APIs, RAML &amp; OAS. This chapter teaches us the fundamentals of API Design and the best practices to be followed.</w:t>
        </w:r>
      </w:ins>
    </w:p>
    <w:p w14:paraId="0C4947D7" w14:textId="77777777" w:rsidR="00CD4D0E" w:rsidRDefault="00CD4D0E" w:rsidP="00CD4D0E">
      <w:pPr>
        <w:rPr>
          <w:ins w:id="1254" w:author="Akshata Sawant" w:date="2022-04-08T13:06:00Z"/>
        </w:rPr>
      </w:pPr>
      <w:ins w:id="1255" w:author="Akshata Sawant" w:date="2022-04-08T13:06:00Z">
        <w:r>
          <w:t xml:space="preserve">As a MuleSoft Developer and Architect, I’d suggest you to not get overwhelmed by the different aspects of API Designs. It gets easier with practice. Make sure you’re following the best practices and the industry </w:t>
        </w:r>
        <w:commentRangeStart w:id="1256"/>
        <w:commentRangeStart w:id="1257"/>
        <w:r>
          <w:t>standards</w:t>
        </w:r>
        <w:commentRangeEnd w:id="1256"/>
        <w:r>
          <w:rPr>
            <w:rStyle w:val="CommentReference"/>
          </w:rPr>
          <w:commentReference w:id="1256"/>
        </w:r>
        <w:commentRangeEnd w:id="1257"/>
        <w:r>
          <w:rPr>
            <w:rStyle w:val="CommentReference"/>
          </w:rPr>
          <w:commentReference w:id="1257"/>
        </w:r>
        <w:r>
          <w:t>. Try to get hands-on with API Design as this chapter is important from MuleSoft Certification perspective too.</w:t>
        </w:r>
      </w:ins>
    </w:p>
    <w:p w14:paraId="0F804927" w14:textId="7255AC50" w:rsidR="00CD4D0E" w:rsidRDefault="00CD4D0E" w:rsidP="00CD4D0E">
      <w:pPr>
        <w:pStyle w:val="P-Regular"/>
        <w:rPr>
          <w:ins w:id="1258" w:author="Akshata Sawant" w:date="2022-04-08T13:05:00Z"/>
        </w:rPr>
        <w:pPrChange w:id="1259" w:author="Akshata Sawant" w:date="2022-04-08T13:07:00Z">
          <w:pPr>
            <w:pStyle w:val="L-Bullets"/>
            <w:numPr>
              <w:numId w:val="0"/>
            </w:numPr>
            <w:ind w:firstLine="0"/>
          </w:pPr>
        </w:pPrChange>
      </w:pPr>
      <w:ins w:id="1260" w:author="Akshata Sawant" w:date="2022-04-08T13:06:00Z">
        <w:r>
          <w:t>In the next chapter, we shall learn about MuleSoft’s Anypoint Studio – an Eclipse IDE for designing Mule application.</w:t>
        </w:r>
      </w:ins>
    </w:p>
    <w:p w14:paraId="7A4E6924" w14:textId="2512240A" w:rsidR="003629FF" w:rsidRDefault="003629FF" w:rsidP="00CD4D0E">
      <w:pPr>
        <w:pStyle w:val="P-Regular"/>
        <w:pPrChange w:id="1261" w:author="Akshata Sawant" w:date="2022-04-08T13:07:00Z">
          <w:pPr>
            <w:pStyle w:val="L-Bullets"/>
          </w:pPr>
        </w:pPrChange>
      </w:pPr>
      <w:ins w:id="1262" w:author="Akshata Sawant" w:date="2022-04-08T13:05:00Z">
        <w:r>
          <w:t>You can now attempt a practice API</w:t>
        </w:r>
      </w:ins>
      <w:ins w:id="1263" w:author="Akshata Sawant" w:date="2022-04-08T13:07:00Z">
        <w:r w:rsidR="00C23C7F">
          <w:t xml:space="preserve"> and answer a few quiz questions</w:t>
        </w:r>
      </w:ins>
      <w:ins w:id="1264" w:author="Akshata Sawant" w:date="2022-04-08T13:05:00Z">
        <w:r>
          <w:t xml:space="preserve">, to boost your API </w:t>
        </w:r>
      </w:ins>
      <w:ins w:id="1265" w:author="Akshata Sawant" w:date="2022-04-08T13:07:00Z">
        <w:r w:rsidR="00CD4D0E">
          <w:t>design confidence.</w:t>
        </w:r>
      </w:ins>
    </w:p>
    <w:p w14:paraId="344D9D5F" w14:textId="22DB8282" w:rsidR="00440BE6" w:rsidRDefault="004C32E1" w:rsidP="00C90232">
      <w:pPr>
        <w:pStyle w:val="H1-Section"/>
      </w:pPr>
      <w:r>
        <w:t>P</w:t>
      </w:r>
      <w:r w:rsidR="00663834">
        <w:t>ractice</w:t>
      </w:r>
    </w:p>
    <w:p w14:paraId="44DFBA03" w14:textId="69D2B021" w:rsidR="00794C46" w:rsidRPr="00794C46" w:rsidRDefault="00794C46" w:rsidP="00C90232">
      <w:pPr>
        <w:pStyle w:val="P-Regular"/>
        <w:rPr>
          <w:lang w:eastAsia="en-GB"/>
        </w:rPr>
      </w:pPr>
      <w:r w:rsidRPr="00794C46">
        <w:rPr>
          <w:lang w:eastAsia="en-GB"/>
        </w:rPr>
        <w:t xml:space="preserve">Music </w:t>
      </w:r>
      <w:r w:rsidR="00B43AAA">
        <w:rPr>
          <w:lang w:eastAsia="en-GB"/>
        </w:rPr>
        <w:t xml:space="preserve">Box </w:t>
      </w:r>
      <w:r w:rsidRPr="00794C46">
        <w:rPr>
          <w:lang w:eastAsia="en-GB"/>
        </w:rPr>
        <w:t xml:space="preserve">is an </w:t>
      </w:r>
      <w:r w:rsidR="00B43AAA">
        <w:rPr>
          <w:lang w:eastAsia="en-GB"/>
        </w:rPr>
        <w:t>a</w:t>
      </w:r>
      <w:r w:rsidRPr="00794C46">
        <w:rPr>
          <w:lang w:eastAsia="en-GB"/>
        </w:rPr>
        <w:t xml:space="preserve">udio </w:t>
      </w:r>
      <w:r w:rsidR="00B43AAA">
        <w:rPr>
          <w:lang w:eastAsia="en-GB"/>
        </w:rPr>
        <w:t>s</w:t>
      </w:r>
      <w:r w:rsidRPr="00794C46">
        <w:rPr>
          <w:lang w:eastAsia="en-GB"/>
        </w:rPr>
        <w:t xml:space="preserve">treaming </w:t>
      </w:r>
      <w:r w:rsidR="00B43AAA">
        <w:rPr>
          <w:lang w:eastAsia="en-GB"/>
        </w:rPr>
        <w:t>platform</w:t>
      </w:r>
      <w:r w:rsidRPr="00794C46">
        <w:rPr>
          <w:lang w:eastAsia="en-GB"/>
        </w:rPr>
        <w:t xml:space="preserve"> </w:t>
      </w:r>
      <w:r w:rsidR="007821CA">
        <w:rPr>
          <w:lang w:eastAsia="en-GB"/>
        </w:rPr>
        <w:t>that</w:t>
      </w:r>
      <w:r w:rsidR="007821CA" w:rsidRPr="00794C46">
        <w:rPr>
          <w:lang w:eastAsia="en-GB"/>
        </w:rPr>
        <w:t xml:space="preserve"> </w:t>
      </w:r>
      <w:r w:rsidRPr="00794C46">
        <w:rPr>
          <w:lang w:eastAsia="en-GB"/>
        </w:rPr>
        <w:t xml:space="preserve">wants to build a </w:t>
      </w:r>
      <w:r w:rsidR="00EE7682">
        <w:rPr>
          <w:lang w:eastAsia="en-GB"/>
        </w:rPr>
        <w:t>m</w:t>
      </w:r>
      <w:r w:rsidRPr="00794C46">
        <w:rPr>
          <w:lang w:eastAsia="en-GB"/>
        </w:rPr>
        <w:t>obile application for high</w:t>
      </w:r>
      <w:r w:rsidR="007821CA">
        <w:rPr>
          <w:lang w:eastAsia="en-GB"/>
        </w:rPr>
        <w:t>-</w:t>
      </w:r>
      <w:r w:rsidRPr="00794C46">
        <w:rPr>
          <w:lang w:eastAsia="en-GB"/>
        </w:rPr>
        <w:t>quality audio streaming</w:t>
      </w:r>
      <w:r w:rsidR="007821CA">
        <w:rPr>
          <w:lang w:eastAsia="en-GB"/>
        </w:rPr>
        <w:t>,</w:t>
      </w:r>
      <w:r w:rsidRPr="00794C46">
        <w:rPr>
          <w:lang w:eastAsia="en-GB"/>
        </w:rPr>
        <w:t xml:space="preserve"> which will include songs and podcasts</w:t>
      </w:r>
    </w:p>
    <w:p w14:paraId="7047CB1C" w14:textId="6ADF4829" w:rsidR="00794C46" w:rsidRPr="00794C46" w:rsidRDefault="00794C46" w:rsidP="00C90232">
      <w:pPr>
        <w:pStyle w:val="P-Regular"/>
        <w:rPr>
          <w:lang w:eastAsia="en-GB"/>
        </w:rPr>
      </w:pPr>
      <w:r w:rsidRPr="00794C46">
        <w:rPr>
          <w:lang w:eastAsia="en-GB"/>
        </w:rPr>
        <w:t xml:space="preserve">As per the initial requirement phase, design a </w:t>
      </w:r>
      <w:ins w:id="1266" w:author="Akshata Sawant" w:date="2022-04-01T10:43:00Z">
        <w:r w:rsidR="005E6097">
          <w:rPr>
            <w:lang w:eastAsia="en-GB"/>
          </w:rPr>
          <w:t xml:space="preserve">REST </w:t>
        </w:r>
      </w:ins>
      <w:del w:id="1267" w:author="Akshata Sawant" w:date="2022-04-01T10:43:00Z">
        <w:r w:rsidRPr="00794C46" w:rsidDel="005E6097">
          <w:rPr>
            <w:lang w:eastAsia="en-GB"/>
          </w:rPr>
          <w:delText xml:space="preserve">Rest </w:delText>
        </w:r>
      </w:del>
      <w:r w:rsidRPr="00794C46">
        <w:rPr>
          <w:lang w:eastAsia="en-GB"/>
        </w:rPr>
        <w:t>API</w:t>
      </w:r>
      <w:ins w:id="1268" w:author="Akshata Sawant" w:date="2022-04-01T15:45:00Z">
        <w:r w:rsidR="005A3C67">
          <w:rPr>
            <w:lang w:eastAsia="en-GB"/>
          </w:rPr>
          <w:t xml:space="preserve"> </w:t>
        </w:r>
      </w:ins>
      <w:ins w:id="1269" w:author="Akshata Sawant" w:date="2022-04-01T10:44:00Z">
        <w:r w:rsidR="00F75B8A">
          <w:rPr>
            <w:lang w:eastAsia="en-GB"/>
          </w:rPr>
          <w:t>(System and Process APIs)</w:t>
        </w:r>
      </w:ins>
      <w:r w:rsidRPr="00794C46">
        <w:rPr>
          <w:lang w:eastAsia="en-GB"/>
        </w:rPr>
        <w:t xml:space="preserve"> to achieve the following goal</w:t>
      </w:r>
      <w:r w:rsidR="00663834">
        <w:rPr>
          <w:lang w:eastAsia="en-GB"/>
        </w:rPr>
        <w:t>s:</w:t>
      </w:r>
    </w:p>
    <w:p w14:paraId="0D47EC48" w14:textId="05BF9131" w:rsidR="00794C46" w:rsidRPr="00794C46" w:rsidRDefault="00794C46" w:rsidP="00C90232">
      <w:pPr>
        <w:pStyle w:val="L-Bullets"/>
        <w:rPr>
          <w:lang w:eastAsia="en-GB"/>
        </w:rPr>
      </w:pPr>
      <w:r w:rsidRPr="00794C46">
        <w:rPr>
          <w:lang w:eastAsia="en-GB"/>
        </w:rPr>
        <w:t>Retrieve the list of all songs, podcasts, artists, genre, songs</w:t>
      </w:r>
      <w:ins w:id="1270" w:author="Rounak Kulkarni" w:date="2022-03-30T11:54:00Z">
        <w:r w:rsidR="007821CA">
          <w:rPr>
            <w:lang w:eastAsia="en-GB"/>
          </w:rPr>
          <w:t>,</w:t>
        </w:r>
      </w:ins>
      <w:r w:rsidRPr="00794C46">
        <w:rPr>
          <w:lang w:eastAsia="en-GB"/>
        </w:rPr>
        <w:t xml:space="preserve"> collection based on a particular artist.</w:t>
      </w:r>
    </w:p>
    <w:p w14:paraId="1B404A6B" w14:textId="16EF6123" w:rsidR="00794C46" w:rsidRPr="00794C46" w:rsidRDefault="00794C46" w:rsidP="00C90232">
      <w:pPr>
        <w:pStyle w:val="L-Bullets"/>
        <w:rPr>
          <w:lang w:eastAsia="en-GB"/>
        </w:rPr>
      </w:pPr>
      <w:r w:rsidRPr="00794C46">
        <w:rPr>
          <w:lang w:eastAsia="en-GB"/>
        </w:rPr>
        <w:t xml:space="preserve">Simulate a song by changing the </w:t>
      </w:r>
      <w:r w:rsidR="006868EA" w:rsidRPr="00794C46">
        <w:rPr>
          <w:lang w:eastAsia="en-GB"/>
        </w:rPr>
        <w:t>artist’s</w:t>
      </w:r>
      <w:r w:rsidRPr="00794C46">
        <w:rPr>
          <w:lang w:eastAsia="en-GB"/>
        </w:rPr>
        <w:t xml:space="preserve"> name.</w:t>
      </w:r>
    </w:p>
    <w:p w14:paraId="0C73B08F" w14:textId="77777777" w:rsidR="00794C46" w:rsidRPr="00794C46" w:rsidRDefault="00794C46" w:rsidP="00C90232">
      <w:pPr>
        <w:pStyle w:val="L-Bullets"/>
        <w:rPr>
          <w:lang w:eastAsia="en-GB"/>
        </w:rPr>
      </w:pPr>
      <w:r w:rsidRPr="00794C46">
        <w:rPr>
          <w:lang w:eastAsia="en-GB"/>
        </w:rPr>
        <w:t>Retrieve a paginated list of songs based on artists’ names.</w:t>
      </w:r>
    </w:p>
    <w:p w14:paraId="4D490E94" w14:textId="77777777" w:rsidR="00794C46" w:rsidRPr="00794C46" w:rsidRDefault="00794C46" w:rsidP="00C90232">
      <w:pPr>
        <w:pStyle w:val="L-Bullets"/>
        <w:rPr>
          <w:lang w:eastAsia="en-GB"/>
        </w:rPr>
      </w:pPr>
      <w:r w:rsidRPr="00794C46">
        <w:rPr>
          <w:lang w:eastAsia="en-GB"/>
        </w:rPr>
        <w:t>Delete songs added on a particular date.</w:t>
      </w:r>
    </w:p>
    <w:p w14:paraId="06C11930" w14:textId="31ED1D4C" w:rsidR="00794C46" w:rsidRDefault="00794C46" w:rsidP="00C90232">
      <w:pPr>
        <w:pStyle w:val="L-Bullets"/>
        <w:rPr>
          <w:lang w:eastAsia="en-GB"/>
        </w:rPr>
      </w:pPr>
      <w:r w:rsidRPr="00794C46">
        <w:rPr>
          <w:lang w:eastAsia="en-GB"/>
        </w:rPr>
        <w:t>Add a new song to the collection.</w:t>
      </w:r>
    </w:p>
    <w:p w14:paraId="08406843" w14:textId="79FD5ECA" w:rsidR="000E6B4E" w:rsidRPr="000E6B4E" w:rsidRDefault="006F07B1" w:rsidP="005B53D0">
      <w:pPr>
        <w:pStyle w:val="P-Regular"/>
        <w:rPr>
          <w:lang w:eastAsia="en-GB"/>
        </w:rPr>
      </w:pPr>
      <w:r>
        <w:rPr>
          <w:lang w:eastAsia="en-GB"/>
        </w:rPr>
        <w:t>Follow the API best practi</w:t>
      </w:r>
      <w:r w:rsidR="006F52F9">
        <w:rPr>
          <w:lang w:eastAsia="en-GB"/>
        </w:rPr>
        <w:t>c</w:t>
      </w:r>
      <w:r>
        <w:rPr>
          <w:lang w:eastAsia="en-GB"/>
        </w:rPr>
        <w:t xml:space="preserve">es and </w:t>
      </w:r>
      <w:r w:rsidR="00562B96">
        <w:rPr>
          <w:lang w:eastAsia="en-GB"/>
        </w:rPr>
        <w:t xml:space="preserve">the industry </w:t>
      </w:r>
      <w:r>
        <w:rPr>
          <w:lang w:eastAsia="en-GB"/>
        </w:rPr>
        <w:t xml:space="preserve">standards. Make your API composable </w:t>
      </w:r>
      <w:ins w:id="1271" w:author="Rounak Kulkarni" w:date="2022-03-30T11:54:00Z">
        <w:r w:rsidR="007821CA">
          <w:rPr>
            <w:lang w:eastAsia="en-GB"/>
          </w:rPr>
          <w:t xml:space="preserve">and </w:t>
        </w:r>
      </w:ins>
      <w:r w:rsidR="007978E6">
        <w:rPr>
          <w:lang w:eastAsia="en-GB"/>
        </w:rPr>
        <w:t xml:space="preserve">concise </w:t>
      </w:r>
      <w:r>
        <w:rPr>
          <w:lang w:eastAsia="en-GB"/>
        </w:rPr>
        <w:t xml:space="preserve">by </w:t>
      </w:r>
      <w:r w:rsidR="007978E6">
        <w:rPr>
          <w:lang w:eastAsia="en-GB"/>
        </w:rPr>
        <w:t>dividing it into smaller fragments.</w:t>
      </w:r>
      <w:ins w:id="1272" w:author="Yashi Gupta" w:date="2022-03-24T13:15:00Z">
        <w:r w:rsidR="002C6A46">
          <w:rPr>
            <w:lang w:eastAsia="en-GB"/>
          </w:rPr>
          <w:t xml:space="preserve"> </w:t>
        </w:r>
      </w:ins>
      <w:r w:rsidR="008450FD">
        <w:rPr>
          <w:lang w:eastAsia="en-GB"/>
        </w:rPr>
        <w:t xml:space="preserve">Try designing your own API </w:t>
      </w:r>
      <w:r w:rsidR="006E6125">
        <w:rPr>
          <w:lang w:eastAsia="en-GB"/>
        </w:rPr>
        <w:t xml:space="preserve">and refer </w:t>
      </w:r>
      <w:r w:rsidR="002873D0">
        <w:rPr>
          <w:lang w:eastAsia="en-GB"/>
        </w:rPr>
        <w:t xml:space="preserve">to </w:t>
      </w:r>
      <w:r w:rsidR="006E6125">
        <w:rPr>
          <w:lang w:eastAsia="en-GB"/>
        </w:rPr>
        <w:t xml:space="preserve">the </w:t>
      </w:r>
      <w:commentRangeStart w:id="1273"/>
      <w:commentRangeStart w:id="1274"/>
      <w:r w:rsidR="009B0F86">
        <w:rPr>
          <w:lang w:eastAsia="en-GB"/>
        </w:rPr>
        <w:t>GitHub</w:t>
      </w:r>
      <w:r w:rsidR="006E6125">
        <w:rPr>
          <w:lang w:eastAsia="en-GB"/>
        </w:rPr>
        <w:t xml:space="preserve"> link </w:t>
      </w:r>
      <w:commentRangeEnd w:id="1273"/>
      <w:r w:rsidR="00663834">
        <w:rPr>
          <w:rStyle w:val="CommentReference"/>
          <w:rFonts w:eastAsiaTheme="minorHAnsi"/>
          <w:lang w:val="en-US"/>
        </w:rPr>
        <w:commentReference w:id="1273"/>
      </w:r>
      <w:commentRangeEnd w:id="1274"/>
      <w:r w:rsidR="00B3528E">
        <w:rPr>
          <w:rStyle w:val="CommentReference"/>
          <w:rFonts w:eastAsiaTheme="minorHAnsi"/>
          <w:lang w:val="en-US"/>
        </w:rPr>
        <w:commentReference w:id="1274"/>
      </w:r>
      <w:r w:rsidR="006E6125">
        <w:rPr>
          <w:lang w:eastAsia="en-GB"/>
        </w:rPr>
        <w:t xml:space="preserve">for </w:t>
      </w:r>
      <w:r w:rsidR="006F4A99">
        <w:rPr>
          <w:lang w:eastAsia="en-GB"/>
        </w:rPr>
        <w:t xml:space="preserve">a </w:t>
      </w:r>
      <w:r w:rsidR="008450FD">
        <w:rPr>
          <w:lang w:eastAsia="en-GB"/>
        </w:rPr>
        <w:t>solution</w:t>
      </w:r>
      <w:r w:rsidR="00440BE6">
        <w:rPr>
          <w:lang w:eastAsia="en-GB"/>
        </w:rPr>
        <w:t>.</w:t>
      </w:r>
    </w:p>
    <w:p w14:paraId="4CEA0C63" w14:textId="4FA1AA8B" w:rsidR="004C32E1" w:rsidRPr="005B53D0" w:rsidRDefault="004C32E1" w:rsidP="005B53D0">
      <w:pPr>
        <w:pStyle w:val="H1-Section"/>
      </w:pPr>
      <w:r w:rsidRPr="00737041">
        <w:t>Quiz</w:t>
      </w:r>
    </w:p>
    <w:p w14:paraId="65209464" w14:textId="77777777" w:rsidR="009B0F86" w:rsidRPr="009B0F86" w:rsidRDefault="009B0F86" w:rsidP="005B53D0">
      <w:pPr>
        <w:pStyle w:val="P-Regular"/>
        <w:rPr>
          <w:rFonts w:ascii="Times New Roman" w:hAnsi="Times New Roman" w:cs="Times New Roman"/>
          <w:sz w:val="24"/>
          <w:szCs w:val="24"/>
          <w:lang w:eastAsia="en-GB"/>
        </w:rPr>
      </w:pPr>
      <w:r w:rsidRPr="009B0F86">
        <w:rPr>
          <w:lang w:eastAsia="en-GB"/>
        </w:rPr>
        <w:t>Take a moment to answer the following questions to serve as a recap of what you just learned in this chapter. The answers are provided at the end of the book</w:t>
      </w:r>
      <w:commentRangeStart w:id="1275"/>
      <w:commentRangeStart w:id="1276"/>
      <w:r w:rsidRPr="009B0F86">
        <w:rPr>
          <w:lang w:eastAsia="en-GB"/>
        </w:rPr>
        <w:t>.</w:t>
      </w:r>
      <w:commentRangeEnd w:id="1275"/>
      <w:r w:rsidR="00A240D4">
        <w:rPr>
          <w:rStyle w:val="CommentReference"/>
          <w:rFonts w:eastAsiaTheme="minorHAnsi"/>
          <w:lang w:val="en-US"/>
        </w:rPr>
        <w:commentReference w:id="1275"/>
      </w:r>
      <w:commentRangeEnd w:id="1276"/>
      <w:r w:rsidR="005A378F">
        <w:rPr>
          <w:rStyle w:val="CommentReference"/>
          <w:rFonts w:eastAsiaTheme="minorHAnsi"/>
          <w:lang w:val="en-US"/>
        </w:rPr>
        <w:commentReference w:id="1276"/>
      </w:r>
    </w:p>
    <w:p w14:paraId="731BB7C4" w14:textId="3FDDCC33" w:rsidR="005A5C8C" w:rsidRDefault="00756AF7" w:rsidP="005A5C8C">
      <w:pPr>
        <w:pStyle w:val="L-Numbers"/>
        <w:numPr>
          <w:ilvl w:val="0"/>
          <w:numId w:val="37"/>
        </w:numPr>
        <w:rPr>
          <w:lang w:eastAsia="en-GB"/>
        </w:rPr>
      </w:pPr>
      <w:r>
        <w:rPr>
          <w:lang w:eastAsia="en-GB"/>
        </w:rPr>
        <w:t xml:space="preserve">What are the different stages of </w:t>
      </w:r>
      <w:r w:rsidR="00BD2106">
        <w:rPr>
          <w:lang w:eastAsia="en-GB"/>
        </w:rPr>
        <w:t xml:space="preserve">the </w:t>
      </w:r>
      <w:r>
        <w:rPr>
          <w:lang w:eastAsia="en-GB"/>
        </w:rPr>
        <w:t>AP</w:t>
      </w:r>
      <w:r w:rsidR="002A11A5">
        <w:rPr>
          <w:lang w:eastAsia="en-GB"/>
        </w:rPr>
        <w:t xml:space="preserve">I </w:t>
      </w:r>
      <w:r w:rsidR="00E94F4D">
        <w:rPr>
          <w:lang w:eastAsia="en-GB"/>
        </w:rPr>
        <w:t>lifecycle?</w:t>
      </w:r>
    </w:p>
    <w:p w14:paraId="2DE9A495" w14:textId="1B855AA5" w:rsidR="009B0F86" w:rsidRDefault="004C32E1" w:rsidP="005B53D0">
      <w:pPr>
        <w:pStyle w:val="L-Numbers"/>
        <w:rPr>
          <w:lang w:eastAsia="en-GB"/>
        </w:rPr>
      </w:pPr>
      <w:ins w:id="1277" w:author="Yashi Gupta" w:date="2022-03-24T13:01:00Z">
        <w:r>
          <w:rPr>
            <w:lang w:eastAsia="en-GB"/>
          </w:rPr>
          <w:t>What is the d</w:t>
        </w:r>
      </w:ins>
      <w:r w:rsidR="00756AF7">
        <w:rPr>
          <w:lang w:eastAsia="en-GB"/>
        </w:rPr>
        <w:t>ifference</w:t>
      </w:r>
      <w:r w:rsidR="002A11A5">
        <w:rPr>
          <w:lang w:eastAsia="en-GB"/>
        </w:rPr>
        <w:t xml:space="preserve"> between </w:t>
      </w:r>
      <w:ins w:id="1278" w:author="Yashi Gupta" w:date="2022-03-24T13:01:00Z">
        <w:r>
          <w:rPr>
            <w:lang w:eastAsia="en-GB"/>
          </w:rPr>
          <w:t>d</w:t>
        </w:r>
      </w:ins>
      <w:r w:rsidR="002A11A5">
        <w:rPr>
          <w:lang w:eastAsia="en-GB"/>
        </w:rPr>
        <w:t xml:space="preserve">ata </w:t>
      </w:r>
      <w:ins w:id="1279" w:author="Yashi Gupta" w:date="2022-03-24T13:01:00Z">
        <w:r>
          <w:rPr>
            <w:lang w:eastAsia="en-GB"/>
          </w:rPr>
          <w:t>t</w:t>
        </w:r>
      </w:ins>
      <w:r w:rsidR="002A11A5">
        <w:rPr>
          <w:lang w:eastAsia="en-GB"/>
        </w:rPr>
        <w:t xml:space="preserve">ype, </w:t>
      </w:r>
      <w:ins w:id="1280" w:author="Yashi Gupta" w:date="2022-03-24T13:01:00Z">
        <w:r>
          <w:rPr>
            <w:lang w:eastAsia="en-GB"/>
          </w:rPr>
          <w:t>t</w:t>
        </w:r>
      </w:ins>
      <w:r w:rsidR="002A11A5">
        <w:rPr>
          <w:lang w:eastAsia="en-GB"/>
        </w:rPr>
        <w:t>raits</w:t>
      </w:r>
      <w:ins w:id="1281" w:author="Akshata Sawant" w:date="2022-04-01T15:52:00Z">
        <w:r w:rsidR="00A63B1F">
          <w:rPr>
            <w:lang w:eastAsia="en-GB"/>
          </w:rPr>
          <w:t xml:space="preserve"> and</w:t>
        </w:r>
      </w:ins>
      <w:del w:id="1282" w:author="Akshata Sawant" w:date="2022-04-01T15:52:00Z">
        <w:r w:rsidR="002A11A5" w:rsidDel="00A63B1F">
          <w:rPr>
            <w:lang w:eastAsia="en-GB"/>
          </w:rPr>
          <w:delText>,</w:delText>
        </w:r>
      </w:del>
      <w:r w:rsidR="002A11A5">
        <w:rPr>
          <w:lang w:eastAsia="en-GB"/>
        </w:rPr>
        <w:t xml:space="preserve"> </w:t>
      </w:r>
      <w:ins w:id="1283" w:author="Yashi Gupta" w:date="2022-03-24T13:01:00Z">
        <w:r>
          <w:rPr>
            <w:lang w:eastAsia="en-GB"/>
          </w:rPr>
          <w:t>l</w:t>
        </w:r>
      </w:ins>
      <w:r w:rsidR="002A11A5">
        <w:rPr>
          <w:lang w:eastAsia="en-GB"/>
        </w:rPr>
        <w:t>ibrary</w:t>
      </w:r>
      <w:ins w:id="1284" w:author="Yashi Gupta" w:date="2022-03-24T13:01:00Z">
        <w:r>
          <w:rPr>
            <w:lang w:eastAsia="en-GB"/>
          </w:rPr>
          <w:t>?</w:t>
        </w:r>
      </w:ins>
    </w:p>
    <w:p w14:paraId="66AFC7EC" w14:textId="027484A9" w:rsidR="00E94F4D" w:rsidRDefault="00E94F4D" w:rsidP="005B53D0">
      <w:pPr>
        <w:pStyle w:val="L-Numbers"/>
        <w:rPr>
          <w:lang w:eastAsia="en-GB"/>
        </w:rPr>
      </w:pPr>
      <w:r>
        <w:rPr>
          <w:lang w:eastAsia="en-GB"/>
        </w:rPr>
        <w:t xml:space="preserve">When should you use Query </w:t>
      </w:r>
      <w:ins w:id="1285" w:author="Yashi Gupta" w:date="2022-03-24T13:01:00Z">
        <w:r w:rsidR="004C32E1">
          <w:rPr>
            <w:lang w:eastAsia="en-GB"/>
          </w:rPr>
          <w:t>p</w:t>
        </w:r>
      </w:ins>
      <w:r>
        <w:rPr>
          <w:lang w:eastAsia="en-GB"/>
        </w:rPr>
        <w:t xml:space="preserve">arameter and URI </w:t>
      </w:r>
      <w:ins w:id="1286" w:author="Yashi Gupta" w:date="2022-03-24T13:01:00Z">
        <w:r w:rsidR="004C32E1">
          <w:rPr>
            <w:lang w:eastAsia="en-GB"/>
          </w:rPr>
          <w:t>p</w:t>
        </w:r>
      </w:ins>
      <w:r w:rsidR="008255BE">
        <w:rPr>
          <w:lang w:eastAsia="en-GB"/>
        </w:rPr>
        <w:t>arameter?</w:t>
      </w:r>
    </w:p>
    <w:p w14:paraId="58F11E86" w14:textId="405B6913" w:rsidR="009B0F86" w:rsidRDefault="008255BE" w:rsidP="005B53D0">
      <w:pPr>
        <w:pStyle w:val="L-Numbers"/>
        <w:rPr>
          <w:lang w:eastAsia="en-GB"/>
        </w:rPr>
      </w:pPr>
      <w:r>
        <w:rPr>
          <w:lang w:eastAsia="en-GB"/>
        </w:rPr>
        <w:lastRenderedPageBreak/>
        <w:t>How can you reference a file</w:t>
      </w:r>
      <w:ins w:id="1287" w:author="Akshata Sawant" w:date="2022-04-08T15:21:00Z">
        <w:r w:rsidR="00C02CCE">
          <w:rPr>
            <w:lang w:eastAsia="en-GB"/>
          </w:rPr>
          <w:t xml:space="preserve"> fragment</w:t>
        </w:r>
      </w:ins>
      <w:r>
        <w:rPr>
          <w:lang w:eastAsia="en-GB"/>
        </w:rPr>
        <w:t xml:space="preserve"> in root RAML?</w:t>
      </w:r>
    </w:p>
    <w:p w14:paraId="670DDCAE" w14:textId="318AE862" w:rsidR="00850475" w:rsidDel="003E40FA" w:rsidRDefault="004F40CA" w:rsidP="003E40FA">
      <w:pPr>
        <w:pStyle w:val="L-Numbers"/>
        <w:rPr>
          <w:del w:id="1288" w:author="Akshata Sawant" w:date="2022-04-08T15:28:00Z"/>
          <w:lang w:eastAsia="en-GB"/>
        </w:rPr>
      </w:pPr>
      <w:ins w:id="1289" w:author="Akshata Sawant" w:date="2022-04-08T15:29:00Z">
        <w:r>
          <w:rPr>
            <w:lang w:eastAsia="en-GB"/>
          </w:rPr>
          <w:t>Why do we mock an API</w:t>
        </w:r>
      </w:ins>
      <w:del w:id="1290" w:author="Akshata Sawant" w:date="2022-04-08T15:29:00Z">
        <w:r w:rsidR="00850475" w:rsidDel="004F40CA">
          <w:rPr>
            <w:lang w:eastAsia="en-GB"/>
          </w:rPr>
          <w:delText>How can you mock an API?</w:delText>
        </w:r>
      </w:del>
    </w:p>
    <w:p w14:paraId="7593533D" w14:textId="77777777" w:rsidR="003E40FA" w:rsidRDefault="003E40FA" w:rsidP="003E40FA">
      <w:pPr>
        <w:pStyle w:val="L-Numbers"/>
        <w:rPr>
          <w:ins w:id="1291" w:author="Akshata Sawant" w:date="2022-04-08T15:28:00Z"/>
          <w:lang w:eastAsia="en-GB"/>
        </w:rPr>
      </w:pPr>
    </w:p>
    <w:p w14:paraId="140AA4F2" w14:textId="0A251B75" w:rsidR="005A5C8C" w:rsidRDefault="004C32E1" w:rsidP="00B851D1">
      <w:pPr>
        <w:pStyle w:val="L-Numbers"/>
        <w:numPr>
          <w:ilvl w:val="0"/>
          <w:numId w:val="0"/>
        </w:numPr>
        <w:ind w:left="357"/>
        <w:rPr>
          <w:ins w:id="1292" w:author="Akshata Sawant" w:date="2022-04-08T13:08:00Z"/>
          <w:lang w:eastAsia="en-GB"/>
        </w:rPr>
        <w:pPrChange w:id="1293" w:author="Akshata Sawant" w:date="2022-04-08T15:28:00Z">
          <w:pPr>
            <w:pStyle w:val="L-Numbers"/>
            <w:numPr>
              <w:numId w:val="0"/>
            </w:numPr>
            <w:ind w:left="0" w:firstLine="0"/>
          </w:pPr>
        </w:pPrChange>
      </w:pPr>
      <w:del w:id="1294" w:author="Akshata Sawant" w:date="2022-04-08T15:28:00Z">
        <w:r w:rsidDel="003E40FA">
          <w:rPr>
            <w:lang w:eastAsia="en-GB"/>
          </w:rPr>
          <w:delText>What is the d</w:delText>
        </w:r>
        <w:r w:rsidR="00850475" w:rsidDel="003E40FA">
          <w:rPr>
            <w:lang w:eastAsia="en-GB"/>
          </w:rPr>
          <w:delText>ifference between REST and SOAP API</w:delText>
        </w:r>
        <w:r w:rsidDel="003E40FA">
          <w:rPr>
            <w:lang w:eastAsia="en-GB"/>
          </w:rPr>
          <w:delText>s?</w:delText>
        </w:r>
      </w:del>
      <w:ins w:id="1295" w:author="Akshata Sawant" w:date="2022-04-08T15:02:00Z">
        <w:r w:rsidR="00690BD3">
          <w:rPr>
            <w:lang w:eastAsia="en-GB"/>
          </w:rPr>
          <w:t>Answers:</w:t>
        </w:r>
      </w:ins>
    </w:p>
    <w:p w14:paraId="6F73C6ED" w14:textId="01EF6EC2" w:rsidR="005A5C8C" w:rsidRDefault="009D449C" w:rsidP="00583362">
      <w:pPr>
        <w:pStyle w:val="L-Numbers"/>
        <w:numPr>
          <w:ilvl w:val="0"/>
          <w:numId w:val="51"/>
        </w:numPr>
        <w:rPr>
          <w:ins w:id="1296" w:author="Akshata Sawant" w:date="2022-04-08T14:58:00Z"/>
        </w:rPr>
        <w:pPrChange w:id="1297" w:author="Akshata Sawant" w:date="2022-04-08T15:36:00Z">
          <w:pPr>
            <w:pStyle w:val="L-Numbers"/>
            <w:numPr>
              <w:numId w:val="50"/>
            </w:numPr>
            <w:ind w:left="720"/>
          </w:pPr>
        </w:pPrChange>
      </w:pPr>
      <w:ins w:id="1298" w:author="Akshata Sawant" w:date="2022-04-08T14:57:00Z">
        <w:r>
          <w:t>Design, Simulate, Feedback and Vali</w:t>
        </w:r>
      </w:ins>
      <w:ins w:id="1299" w:author="Akshata Sawant" w:date="2022-04-08T14:58:00Z">
        <w:r>
          <w:t>date are the different stages of API Lifecycle.</w:t>
        </w:r>
      </w:ins>
    </w:p>
    <w:p w14:paraId="3B3E9F83" w14:textId="2D230CE1" w:rsidR="009D449C" w:rsidRDefault="00C475CE" w:rsidP="00C475CE">
      <w:pPr>
        <w:pStyle w:val="L-Numbers"/>
        <w:numPr>
          <w:ilvl w:val="0"/>
          <w:numId w:val="0"/>
        </w:numPr>
        <w:ind w:left="717" w:hanging="360"/>
        <w:rPr>
          <w:ins w:id="1300" w:author="Akshata Sawant" w:date="2022-04-08T14:58:00Z"/>
        </w:rPr>
      </w:pPr>
      <w:ins w:id="1301" w:author="Akshata Sawant" w:date="2022-04-08T14:58:00Z">
        <w:r>
          <w:t>2.</w:t>
        </w:r>
      </w:ins>
      <w:ins w:id="1302" w:author="Akshata Sawant" w:date="2022-04-08T15:30:00Z">
        <w:r w:rsidR="00633F87">
          <w:t xml:space="preserve"> </w:t>
        </w:r>
      </w:ins>
      <w:ins w:id="1303" w:author="Akshata Sawant" w:date="2022-04-08T15:36:00Z">
        <w:r w:rsidR="00583362">
          <w:t xml:space="preserve">  Data type</w:t>
        </w:r>
      </w:ins>
      <w:ins w:id="1304" w:author="Akshata Sawant" w:date="2022-04-08T15:37:00Z">
        <w:r w:rsidR="00583362">
          <w:t xml:space="preserve"> help us to define properties for a particular endpoint</w:t>
        </w:r>
      </w:ins>
      <w:ins w:id="1305" w:author="Akshata Sawant" w:date="2022-04-08T15:38:00Z">
        <w:r w:rsidR="00AD722A">
          <w:t xml:space="preserve">. Traits help </w:t>
        </w:r>
      </w:ins>
      <w:ins w:id="1306" w:author="Akshata Sawant" w:date="2022-04-08T15:37:00Z">
        <w:r w:rsidR="00AD722A">
          <w:t xml:space="preserve">you can define properties for a </w:t>
        </w:r>
      </w:ins>
      <w:ins w:id="1307" w:author="Akshata Sawant" w:date="2022-04-08T15:38:00Z">
        <w:r w:rsidR="00AD722A">
          <w:t>method.</w:t>
        </w:r>
        <w:r w:rsidR="0016296F">
          <w:t xml:space="preserve"> </w:t>
        </w:r>
        <w:proofErr w:type="gramStart"/>
        <w:r w:rsidR="0016296F">
          <w:t>Library</w:t>
        </w:r>
        <w:proofErr w:type="gramEnd"/>
        <w:r w:rsidR="0016296F">
          <w:t xml:space="preserve"> consist of mix of all fragments</w:t>
        </w:r>
      </w:ins>
      <w:ins w:id="1308" w:author="Akshata Sawant" w:date="2022-04-08T15:39:00Z">
        <w:r w:rsidR="0016296F">
          <w:t xml:space="preserve"> clubbed together.</w:t>
        </w:r>
      </w:ins>
    </w:p>
    <w:p w14:paraId="3AC7CB79" w14:textId="3C19B3C5" w:rsidR="00C475CE" w:rsidRDefault="00C475CE" w:rsidP="00C475CE">
      <w:pPr>
        <w:pStyle w:val="L-Numbers"/>
        <w:numPr>
          <w:ilvl w:val="0"/>
          <w:numId w:val="0"/>
        </w:numPr>
        <w:ind w:left="717" w:hanging="360"/>
        <w:rPr>
          <w:ins w:id="1309" w:author="Akshata Sawant" w:date="2022-04-08T15:00:00Z"/>
        </w:rPr>
      </w:pPr>
      <w:ins w:id="1310" w:author="Akshata Sawant" w:date="2022-04-08T14:58:00Z">
        <w:r>
          <w:t>3.</w:t>
        </w:r>
      </w:ins>
      <w:ins w:id="1311" w:author="Akshata Sawant" w:date="2022-04-08T15:30:00Z">
        <w:r w:rsidR="00633F87">
          <w:t xml:space="preserve"> If you want to filter</w:t>
        </w:r>
      </w:ins>
      <w:ins w:id="1312" w:author="Akshata Sawant" w:date="2022-04-08T15:31:00Z">
        <w:r w:rsidR="00633F87">
          <w:t xml:space="preserve"> or sort the</w:t>
        </w:r>
      </w:ins>
      <w:ins w:id="1313" w:author="Akshata Sawant" w:date="2022-04-08T15:30:00Z">
        <w:r w:rsidR="00633F87">
          <w:t xml:space="preserve"> </w:t>
        </w:r>
        <w:proofErr w:type="spellStart"/>
        <w:r w:rsidR="00633F87">
          <w:t>the</w:t>
        </w:r>
        <w:proofErr w:type="spellEnd"/>
        <w:r w:rsidR="00633F87">
          <w:t xml:space="preserve"> records based on some condition then we use query param</w:t>
        </w:r>
      </w:ins>
      <w:ins w:id="1314" w:author="Akshata Sawant" w:date="2022-04-08T15:31:00Z">
        <w:r w:rsidR="00633F87">
          <w:t>eters else if you want to fetch a particular resource then we use URI parameter.</w:t>
        </w:r>
      </w:ins>
    </w:p>
    <w:p w14:paraId="0FD67CD1" w14:textId="43043F94" w:rsidR="00B04396" w:rsidRDefault="00B04396" w:rsidP="00C475CE">
      <w:pPr>
        <w:pStyle w:val="L-Numbers"/>
        <w:numPr>
          <w:ilvl w:val="0"/>
          <w:numId w:val="0"/>
        </w:numPr>
        <w:ind w:left="717" w:hanging="360"/>
        <w:rPr>
          <w:ins w:id="1315" w:author="Akshata Sawant" w:date="2022-04-08T15:00:00Z"/>
        </w:rPr>
      </w:pPr>
      <w:ins w:id="1316" w:author="Akshata Sawant" w:date="2022-04-08T15:00:00Z">
        <w:r>
          <w:t xml:space="preserve">4. </w:t>
        </w:r>
      </w:ins>
      <w:ins w:id="1317" w:author="Akshata Sawant" w:date="2022-04-08T15:03:00Z">
        <w:r w:rsidR="00275A61">
          <w:t xml:space="preserve"> Using </w:t>
        </w:r>
        <w:r w:rsidR="00275A61" w:rsidRPr="00275A61">
          <w:rPr>
            <w:rStyle w:val="P-Code"/>
            <w:rPrChange w:id="1318" w:author="Akshata Sawant" w:date="2022-04-08T15:04:00Z">
              <w:rPr/>
            </w:rPrChange>
          </w:rPr>
          <w:t>!include &lt;</w:t>
        </w:r>
        <w:proofErr w:type="spellStart"/>
        <w:r w:rsidR="00275A61" w:rsidRPr="00275A61">
          <w:rPr>
            <w:rStyle w:val="P-Code"/>
            <w:rPrChange w:id="1319" w:author="Akshata Sawant" w:date="2022-04-08T15:04:00Z">
              <w:rPr/>
            </w:rPrChange>
          </w:rPr>
          <w:t>filepath</w:t>
        </w:r>
        <w:proofErr w:type="spellEnd"/>
        <w:r w:rsidR="00275A61" w:rsidRPr="00275A61">
          <w:rPr>
            <w:rStyle w:val="P-Code"/>
            <w:rPrChange w:id="1320" w:author="Akshata Sawant" w:date="2022-04-08T15:04:00Z">
              <w:rPr/>
            </w:rPrChange>
          </w:rPr>
          <w:t>&gt;</w:t>
        </w:r>
      </w:ins>
    </w:p>
    <w:p w14:paraId="3A871F61" w14:textId="5335BF7C" w:rsidR="000265F2" w:rsidRDefault="00B04396" w:rsidP="00A1427E">
      <w:pPr>
        <w:pStyle w:val="L-Numbers"/>
        <w:numPr>
          <w:ilvl w:val="0"/>
          <w:numId w:val="0"/>
        </w:numPr>
        <w:ind w:left="717" w:hanging="360"/>
        <w:pPrChange w:id="1321" w:author="Akshata Sawant" w:date="2022-04-08T15:29:00Z">
          <w:pPr>
            <w:pStyle w:val="L-Numbers"/>
          </w:pPr>
        </w:pPrChange>
      </w:pPr>
      <w:ins w:id="1322" w:author="Akshata Sawant" w:date="2022-04-08T15:00:00Z">
        <w:r>
          <w:t>5.</w:t>
        </w:r>
      </w:ins>
      <w:ins w:id="1323" w:author="Akshata Sawant" w:date="2022-04-08T15:29:00Z">
        <w:r w:rsidR="00A1427E">
          <w:t xml:space="preserve"> </w:t>
        </w:r>
        <w:r w:rsidR="004F40CA">
          <w:t>To simulate the API and validate the request and response of an endpoint.</w:t>
        </w:r>
      </w:ins>
    </w:p>
    <w:p w14:paraId="5846DAD9" w14:textId="37726C96" w:rsidR="0037289D" w:rsidRPr="0037289D" w:rsidDel="00CD4D0E" w:rsidRDefault="0037289D" w:rsidP="005B53D0">
      <w:pPr>
        <w:pStyle w:val="H1-Section"/>
        <w:rPr>
          <w:del w:id="1324" w:author="Akshata Sawant" w:date="2022-04-08T13:06:00Z"/>
        </w:rPr>
      </w:pPr>
      <w:commentRangeStart w:id="1325"/>
      <w:commentRangeStart w:id="1326"/>
      <w:del w:id="1327" w:author="Akshata Sawant" w:date="2022-04-08T13:06:00Z">
        <w:r w:rsidRPr="0037289D" w:rsidDel="00CD4D0E">
          <w:delText>Summary</w:delText>
        </w:r>
        <w:commentRangeEnd w:id="1325"/>
        <w:r w:rsidR="00E31B43" w:rsidDel="00CD4D0E">
          <w:rPr>
            <w:rStyle w:val="CommentReference"/>
            <w:b w:val="0"/>
          </w:rPr>
          <w:commentReference w:id="1325"/>
        </w:r>
        <w:commentRangeEnd w:id="1326"/>
        <w:r w:rsidR="00CD4D0E" w:rsidDel="00CD4D0E">
          <w:rPr>
            <w:rStyle w:val="CommentReference"/>
            <w:b w:val="0"/>
          </w:rPr>
          <w:commentReference w:id="1326"/>
        </w:r>
      </w:del>
    </w:p>
    <w:p w14:paraId="226161C2" w14:textId="61F4312B" w:rsidR="001E4EC3" w:rsidRDefault="0037289D">
      <w:pPr>
        <w:pStyle w:val="L-Regular"/>
        <w:ind w:left="0"/>
        <w:pPrChange w:id="1328" w:author="Akshata Sawant" w:date="2022-03-31T14:09:00Z">
          <w:pPr/>
        </w:pPrChange>
      </w:pPr>
      <w:del w:id="1329" w:author="Akshata Sawant" w:date="2022-04-08T13:06:00Z">
        <w:r w:rsidDel="00CD4D0E">
          <w:delText xml:space="preserve">We have learnt the basics of </w:delText>
        </w:r>
        <w:r w:rsidR="00F63030" w:rsidDel="00CD4D0E">
          <w:delText xml:space="preserve">API Lifecycle, </w:delText>
        </w:r>
        <w:r w:rsidDel="00CD4D0E">
          <w:delText>API Designs</w:delText>
        </w:r>
        <w:r w:rsidR="00F63030" w:rsidDel="00CD4D0E">
          <w:delText xml:space="preserve">; navigated through the REST &amp; SOAP APIs, RAML &amp; OAS. </w:delText>
        </w:r>
        <w:r w:rsidR="007652E2" w:rsidDel="00CD4D0E">
          <w:delText>As a MuleSoft Developer and Architect</w:delText>
        </w:r>
      </w:del>
      <w:del w:id="1330" w:author="Akshata Sawant" w:date="2022-03-31T14:07:00Z">
        <w:r w:rsidR="007652E2" w:rsidDel="001E4EC3">
          <w:delText xml:space="preserve"> </w:delText>
        </w:r>
      </w:del>
      <w:del w:id="1331" w:author="Akshata Sawant" w:date="2022-04-08T13:06:00Z">
        <w:r w:rsidR="007652E2" w:rsidDel="00CD4D0E">
          <w:delText xml:space="preserve">I’d suggest you to not get overwhelmed by the </w:delText>
        </w:r>
        <w:r w:rsidR="002D125B" w:rsidDel="00CD4D0E">
          <w:delText>different aspects of API Designs</w:delText>
        </w:r>
      </w:del>
      <w:ins w:id="1332" w:author="Rounak Kulkarni" w:date="2022-04-05T17:06:00Z">
        <w:del w:id="1333" w:author="Akshata Sawant" w:date="2022-04-08T13:06:00Z">
          <w:r w:rsidR="00AC26D7" w:rsidDel="00CD4D0E">
            <w:delText>.</w:delText>
          </w:r>
        </w:del>
      </w:ins>
      <w:del w:id="1334" w:author="Akshata Sawant" w:date="2022-04-08T13:06:00Z">
        <w:r w:rsidR="002D125B" w:rsidDel="00CD4D0E">
          <w:delText xml:space="preserve">, </w:delText>
        </w:r>
      </w:del>
      <w:ins w:id="1335" w:author="Rounak Kulkarni" w:date="2022-04-05T17:06:00Z">
        <w:del w:id="1336" w:author="Akshata Sawant" w:date="2022-04-08T13:06:00Z">
          <w:r w:rsidR="00AC26D7" w:rsidDel="00CD4D0E">
            <w:delText xml:space="preserve"> I</w:delText>
          </w:r>
        </w:del>
      </w:ins>
      <w:del w:id="1337" w:author="Akshata Sawant" w:date="2022-04-08T13:06:00Z">
        <w:r w:rsidR="002D125B" w:rsidDel="00CD4D0E">
          <w:delText xml:space="preserve">it gets easier with practice. Make sure you’re following the best practices and the industry </w:delText>
        </w:r>
        <w:commentRangeStart w:id="1338"/>
        <w:commentRangeStart w:id="1339"/>
        <w:r w:rsidR="002D125B" w:rsidDel="00CD4D0E">
          <w:delText>standards</w:delText>
        </w:r>
        <w:commentRangeEnd w:id="1338"/>
        <w:r w:rsidR="004C32E1" w:rsidDel="00CD4D0E">
          <w:rPr>
            <w:rStyle w:val="CommentReference"/>
          </w:rPr>
          <w:commentReference w:id="1338"/>
        </w:r>
        <w:commentRangeEnd w:id="1339"/>
        <w:r w:rsidR="001E4EC3" w:rsidDel="00CD4D0E">
          <w:rPr>
            <w:rStyle w:val="CommentReference"/>
          </w:rPr>
          <w:commentReference w:id="1339"/>
        </w:r>
      </w:del>
      <w:ins w:id="1340" w:author="Rounak Kulkarni" w:date="2022-04-05T17:06:00Z">
        <w:del w:id="1341" w:author="Akshata Sawant" w:date="2022-04-08T13:06:00Z">
          <w:r w:rsidR="00AC26D7" w:rsidDel="00CD4D0E">
            <w:delText>Try to g</w:delText>
          </w:r>
        </w:del>
      </w:ins>
      <w:ins w:id="1342" w:author="Rounak Kulkarni" w:date="2022-04-05T17:07:00Z">
        <w:del w:id="1343" w:author="Akshata Sawant" w:date="2022-04-08T13:06:00Z">
          <w:r w:rsidR="00514CE8" w:rsidDel="00CD4D0E">
            <w:delText xml:space="preserve">with </w:delText>
          </w:r>
        </w:del>
      </w:ins>
      <w:ins w:id="1344" w:author="Yashi Gupta" w:date="2022-03-24T13:15:00Z">
        <w:del w:id="1345" w:author="Akshata Sawant" w:date="2022-03-31T22:14:00Z">
          <w:r w:rsidR="000801BD" w:rsidDel="00B86016">
            <w:delText>.</w:delText>
          </w:r>
        </w:del>
      </w:ins>
      <w:ins w:id="1346" w:author="Rounak Kulkarni" w:date="2022-04-05T17:06:00Z">
        <w:del w:id="1347" w:author="Akshata Sawant" w:date="2022-04-08T13:06:00Z">
          <w:r w:rsidR="008C2572" w:rsidDel="00CD4D0E">
            <w:delText>next</w:delText>
          </w:r>
        </w:del>
      </w:ins>
      <w:ins w:id="1348" w:author="Rounak Kulkarni" w:date="2022-04-05T17:05:00Z">
        <w:del w:id="1349" w:author="Akshata Sawant" w:date="2022-04-08T13:06:00Z">
          <w:r w:rsidR="008C2572" w:rsidDel="00CD4D0E">
            <w:delText>,</w:delText>
          </w:r>
        </w:del>
      </w:ins>
    </w:p>
    <w:sectPr w:rsidR="001E4EC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Yashi Gupta" w:date="2022-03-24T07:32:00Z" w:initials="YG">
    <w:p w14:paraId="17D70E34" w14:textId="617993F0" w:rsidR="005B35D3" w:rsidRDefault="004C32E1">
      <w:pPr>
        <w:pStyle w:val="CommentText"/>
      </w:pPr>
      <w:r>
        <w:rPr>
          <w:rStyle w:val="CommentReference"/>
        </w:rPr>
        <w:annotationRef/>
      </w:r>
      <w:r>
        <w:t xml:space="preserve">Hi Akshata, for your first draft, it was nicely done. </w:t>
      </w:r>
      <w:r w:rsidR="005B35D3">
        <w:t>Here are some concerns I found in the chapter that can be easily resolved and we can move to the next level:</w:t>
      </w:r>
    </w:p>
    <w:p w14:paraId="102D42E5" w14:textId="336C0377" w:rsidR="000801BD" w:rsidRDefault="000801BD">
      <w:pPr>
        <w:pStyle w:val="CommentText"/>
      </w:pPr>
    </w:p>
    <w:p w14:paraId="51CDAF84" w14:textId="7443D9EA" w:rsidR="000801BD" w:rsidRDefault="000801BD">
      <w:pPr>
        <w:pStyle w:val="CommentText"/>
      </w:pPr>
      <w:r>
        <w:rPr>
          <w:b/>
          <w:bCs/>
        </w:rPr>
        <w:t>Language</w:t>
      </w:r>
      <w:r w:rsidRPr="00E668A5">
        <w:rPr>
          <w:b/>
          <w:bCs/>
        </w:rPr>
        <w:t>:</w:t>
      </w:r>
      <w:r>
        <w:rPr>
          <w:b/>
          <w:bCs/>
        </w:rPr>
        <w:t xml:space="preserve"> </w:t>
      </w:r>
      <w:r>
        <w:t xml:space="preserve">Your language is simple and easy to read –a breath of fresh air. But there were times that the sentences were 3-4 lines long. Let’s please avoid that. </w:t>
      </w:r>
    </w:p>
    <w:p w14:paraId="6DE90F5E" w14:textId="77777777" w:rsidR="005B35D3" w:rsidRDefault="005B35D3">
      <w:pPr>
        <w:pStyle w:val="CommentText"/>
      </w:pPr>
    </w:p>
    <w:p w14:paraId="2E62A641" w14:textId="77777777" w:rsidR="004C32E1" w:rsidRDefault="005B35D3">
      <w:pPr>
        <w:pStyle w:val="CommentText"/>
      </w:pPr>
      <w:r w:rsidRPr="000801BD">
        <w:rPr>
          <w:b/>
          <w:bCs/>
        </w:rPr>
        <w:t>Formatting</w:t>
      </w:r>
      <w:r>
        <w:t xml:space="preserve">: </w:t>
      </w:r>
      <w:r w:rsidR="004C32E1">
        <w:t>Though we had some issues with formatting, thankfully I was able to sort many of those and left comments for you to help me where I couldn’t.</w:t>
      </w:r>
    </w:p>
    <w:p w14:paraId="7E8F135A" w14:textId="77777777" w:rsidR="005B35D3" w:rsidRDefault="005B35D3">
      <w:pPr>
        <w:pStyle w:val="CommentText"/>
      </w:pPr>
    </w:p>
    <w:p w14:paraId="51E669E4" w14:textId="4FC039BF" w:rsidR="005B35D3" w:rsidRDefault="005B35D3" w:rsidP="005B35D3">
      <w:pPr>
        <w:pStyle w:val="CommentText"/>
      </w:pPr>
      <w:r w:rsidRPr="00E668A5">
        <w:rPr>
          <w:b/>
          <w:bCs/>
        </w:rPr>
        <w:t>Outline</w:t>
      </w:r>
      <w:r>
        <w:t xml:space="preserve">: While you have more or less covered all the topics mentioned in the outline, one of them—API fragments—is missing. Also, the </w:t>
      </w:r>
      <w:r>
        <w:rPr>
          <w:i/>
          <w:iCs/>
        </w:rPr>
        <w:t xml:space="preserve">Getting Started with API Design </w:t>
      </w:r>
      <w:r>
        <w:t>is an extra topic. Please let me know</w:t>
      </w:r>
      <w:r w:rsidR="004A05DB">
        <w:t xml:space="preserve"> </w:t>
      </w:r>
      <w:r>
        <w:t xml:space="preserve">if there was any change in the outline.  </w:t>
      </w:r>
    </w:p>
    <w:p w14:paraId="0F7935F5" w14:textId="77777777" w:rsidR="005B35D3" w:rsidRDefault="005B35D3" w:rsidP="005B35D3">
      <w:pPr>
        <w:pStyle w:val="CommentText"/>
      </w:pPr>
    </w:p>
    <w:p w14:paraId="3817C196" w14:textId="64270766" w:rsidR="005B35D3" w:rsidRDefault="005B35D3" w:rsidP="005B35D3">
      <w:pPr>
        <w:pStyle w:val="CommentText"/>
      </w:pPr>
      <w:r w:rsidRPr="00E668A5">
        <w:rPr>
          <w:b/>
          <w:bCs/>
        </w:rPr>
        <w:t xml:space="preserve">Intro &amp; Summary: </w:t>
      </w:r>
      <w:r>
        <w:t xml:space="preserve">Let’s just expand the summary and introduction you have written – we need 200 odd words. I have added comments to guide you how to do that. </w:t>
      </w:r>
    </w:p>
    <w:p w14:paraId="4853C0B3" w14:textId="50147B67" w:rsidR="000801BD" w:rsidRDefault="000801BD" w:rsidP="005B35D3">
      <w:pPr>
        <w:pStyle w:val="CommentText"/>
      </w:pPr>
    </w:p>
    <w:p w14:paraId="3CCEF93B" w14:textId="7E6F9345" w:rsidR="000801BD" w:rsidRPr="00DA133C" w:rsidRDefault="000801BD" w:rsidP="005B35D3">
      <w:pPr>
        <w:pStyle w:val="CommentText"/>
      </w:pPr>
      <w:r w:rsidRPr="000801BD">
        <w:rPr>
          <w:b/>
          <w:bCs/>
        </w:rPr>
        <w:t>Page count</w:t>
      </w:r>
      <w:r>
        <w:t>: It was supposed to be 20 pages, and 3 pages aren’t a big deal. But I am afraid the page count might rise after you carry out my suggestions. We would have to offset this rise in some other chapter, please let me know if that’s possible.</w:t>
      </w:r>
    </w:p>
    <w:p w14:paraId="25E0A610" w14:textId="77777777" w:rsidR="005B35D3" w:rsidRDefault="005B35D3" w:rsidP="005B35D3">
      <w:pPr>
        <w:pStyle w:val="CommentText"/>
      </w:pPr>
    </w:p>
    <w:p w14:paraId="364F796C" w14:textId="7684B67E" w:rsidR="005B35D3" w:rsidRDefault="005B35D3" w:rsidP="005B35D3">
      <w:pPr>
        <w:pStyle w:val="CommentText"/>
      </w:pPr>
      <w:r w:rsidRPr="00E668A5">
        <w:rPr>
          <w:b/>
          <w:bCs/>
        </w:rPr>
        <w:t>Figures/flow chart</w:t>
      </w:r>
      <w:r>
        <w:t xml:space="preserve">: Some figures weren’t explained </w:t>
      </w:r>
      <w:r w:rsidR="000801BD">
        <w:t xml:space="preserve">properly </w:t>
      </w:r>
      <w:r>
        <w:t>– I have added comments for those.</w:t>
      </w:r>
      <w:r w:rsidR="000801BD">
        <w:t xml:space="preserve"> Also, we don’t need to include the images of code blocks, you can paste them here and we will format them.</w:t>
      </w:r>
      <w:r>
        <w:t xml:space="preserve">  </w:t>
      </w:r>
    </w:p>
    <w:p w14:paraId="21F1F443" w14:textId="77777777" w:rsidR="005B35D3" w:rsidRDefault="005B35D3" w:rsidP="005B35D3">
      <w:pPr>
        <w:pStyle w:val="CommentText"/>
      </w:pPr>
    </w:p>
    <w:p w14:paraId="5A346184" w14:textId="245B5B5E" w:rsidR="005B35D3" w:rsidRDefault="005B35D3" w:rsidP="005B35D3">
      <w:pPr>
        <w:pStyle w:val="CommentText"/>
      </w:pPr>
      <w:r w:rsidRPr="006C7A23">
        <w:rPr>
          <w:b/>
          <w:bCs/>
        </w:rPr>
        <w:t>Sub-sections</w:t>
      </w:r>
      <w:r>
        <w:t xml:space="preserve">: </w:t>
      </w:r>
      <w:r w:rsidR="000801BD">
        <w:t xml:space="preserve">I have proposed adding several sub-sections throughout the chapter. Please approve them </w:t>
      </w:r>
      <w:r>
        <w:t>so that the content is logically split throughout the chapter.</w:t>
      </w:r>
    </w:p>
    <w:p w14:paraId="63B02BDF" w14:textId="77777777" w:rsidR="005B35D3" w:rsidRDefault="005B35D3" w:rsidP="005B35D3">
      <w:pPr>
        <w:pStyle w:val="CommentText"/>
      </w:pPr>
    </w:p>
    <w:p w14:paraId="788FE3D9" w14:textId="77777777" w:rsidR="005B35D3" w:rsidRDefault="005B35D3" w:rsidP="005B35D3">
      <w:pPr>
        <w:pStyle w:val="CommentText"/>
      </w:pPr>
      <w:r>
        <w:t xml:space="preserve">Please note, I have kept ‘Track Changes’ on while editing the chapter, and I request you to keep it on too. </w:t>
      </w:r>
    </w:p>
    <w:p w14:paraId="4324F3DE" w14:textId="77777777" w:rsidR="005B35D3" w:rsidRDefault="005B35D3" w:rsidP="005B35D3">
      <w:pPr>
        <w:pStyle w:val="CommentText"/>
      </w:pPr>
    </w:p>
    <w:p w14:paraId="7BAC652F" w14:textId="77777777" w:rsidR="005B35D3" w:rsidRDefault="005B35D3" w:rsidP="005B35D3">
      <w:pPr>
        <w:pStyle w:val="CommentText"/>
      </w:pPr>
      <w:r>
        <w:t xml:space="preserve">You will see three major bubbles on the side pane—comments, formatting, insertions/deletions. </w:t>
      </w:r>
      <w:r w:rsidRPr="00DA133C">
        <w:rPr>
          <w:u w:val="single"/>
        </w:rPr>
        <w:t>Comments</w:t>
      </w:r>
      <w:r>
        <w:t xml:space="preserve"> will help you improve the chapter, </w:t>
      </w:r>
      <w:r w:rsidRPr="00DA133C">
        <w:rPr>
          <w:u w:val="single"/>
        </w:rPr>
        <w:t>insertions/deletions</w:t>
      </w:r>
      <w:r>
        <w:t xml:space="preserve"> will help you keep track of my edits, and </w:t>
      </w:r>
      <w:r w:rsidRPr="00DA133C">
        <w:rPr>
          <w:u w:val="single"/>
        </w:rPr>
        <w:t>formatting</w:t>
      </w:r>
      <w:r>
        <w:t xml:space="preserve"> will tell you how we format chapters here at Packt. </w:t>
      </w:r>
    </w:p>
    <w:p w14:paraId="64B05DF8" w14:textId="77777777" w:rsidR="005B35D3" w:rsidRDefault="005B35D3" w:rsidP="005B35D3">
      <w:pPr>
        <w:pStyle w:val="CommentText"/>
      </w:pPr>
    </w:p>
    <w:p w14:paraId="5D11EB0D" w14:textId="77777777" w:rsidR="005B35D3" w:rsidRDefault="005B35D3" w:rsidP="005B35D3">
      <w:pPr>
        <w:pStyle w:val="CommentText"/>
      </w:pPr>
      <w:r>
        <w:t>Please reply to all the comments so together we can take this chapter to the next level. If you have any doubt, or if you don’t like any change/suggestion I have made – please reply to the comment and let me know.</w:t>
      </w:r>
    </w:p>
    <w:p w14:paraId="13734A83" w14:textId="77777777" w:rsidR="005B35D3" w:rsidRDefault="005B35D3" w:rsidP="005B35D3">
      <w:pPr>
        <w:pStyle w:val="CommentText"/>
      </w:pPr>
    </w:p>
    <w:p w14:paraId="1586DD62" w14:textId="48FE2F93" w:rsidR="005B35D3" w:rsidRDefault="005B35D3" w:rsidP="005B35D3">
      <w:pPr>
        <w:pStyle w:val="CommentText"/>
      </w:pPr>
      <w:r>
        <w:t>Thanks!</w:t>
      </w:r>
    </w:p>
  </w:comment>
  <w:comment w:id="1" w:author="Akshata Sawant" w:date="2022-03-31T14:05:00Z" w:initials="AS">
    <w:p w14:paraId="78296260" w14:textId="77777777" w:rsidR="001E4EC3" w:rsidRDefault="001E4EC3" w:rsidP="00FD6E5C">
      <w:r>
        <w:rPr>
          <w:rStyle w:val="CommentReference"/>
        </w:rPr>
        <w:annotationRef/>
      </w:r>
      <w:r>
        <w:rPr>
          <w:sz w:val="20"/>
          <w:szCs w:val="20"/>
        </w:rPr>
        <w:t>Thanks for detailed feedback! I appreciate.</w:t>
      </w:r>
    </w:p>
    <w:p w14:paraId="66AFE420" w14:textId="77777777" w:rsidR="001E4EC3" w:rsidRDefault="001E4EC3" w:rsidP="00FD6E5C">
      <w:r>
        <w:rPr>
          <w:sz w:val="20"/>
          <w:szCs w:val="20"/>
        </w:rPr>
        <w:t>1. API Fragments is not missing it’s included in the chapter Getting Started with API design</w:t>
      </w:r>
    </w:p>
    <w:p w14:paraId="04CF8528" w14:textId="77777777" w:rsidR="001E4EC3" w:rsidRDefault="001E4EC3" w:rsidP="00FD6E5C">
      <w:r>
        <w:rPr>
          <w:sz w:val="20"/>
          <w:szCs w:val="20"/>
        </w:rPr>
        <w:t>2.We can offset the rise in other chapters.</w:t>
      </w:r>
    </w:p>
    <w:p w14:paraId="283407BB" w14:textId="77777777" w:rsidR="001E4EC3" w:rsidRDefault="001E4EC3" w:rsidP="00FD6E5C">
      <w:r>
        <w:rPr>
          <w:sz w:val="20"/>
          <w:szCs w:val="20"/>
        </w:rPr>
        <w:t xml:space="preserve">3. I shall make all the relevant changes and send it back to you. </w:t>
      </w:r>
    </w:p>
    <w:p w14:paraId="6F194D40" w14:textId="77777777" w:rsidR="001E4EC3" w:rsidRDefault="001E4EC3" w:rsidP="00FD6E5C">
      <w:r>
        <w:rPr>
          <w:sz w:val="20"/>
          <w:szCs w:val="20"/>
        </w:rPr>
        <w:t>Let me know further modifications</w:t>
      </w:r>
    </w:p>
  </w:comment>
  <w:comment w:id="2" w:author="Rounak Kulkarni" w:date="2022-04-05T12:39:00Z" w:initials="RK">
    <w:p w14:paraId="72B59CEE" w14:textId="64609D62" w:rsidR="00BD2111" w:rsidRDefault="00BD2111">
      <w:pPr>
        <w:pStyle w:val="CommentText"/>
      </w:pPr>
      <w:r>
        <w:rPr>
          <w:rStyle w:val="CommentReference"/>
        </w:rPr>
        <w:annotationRef/>
      </w:r>
      <w:r>
        <w:t xml:space="preserve">Have added a few comments. We will need to </w:t>
      </w:r>
      <w:r w:rsidR="009B2E70">
        <w:t xml:space="preserve">fine-tune these things to make this chapter perfect. Please go through </w:t>
      </w:r>
      <w:r w:rsidR="000E3EE1">
        <w:t>all open comments</w:t>
      </w:r>
      <w:r w:rsidR="009B2E70">
        <w:t xml:space="preserve"> and resolve the issues that are called out. Reach out in case more clarity is required.</w:t>
      </w:r>
    </w:p>
  </w:comment>
  <w:comment w:id="3" w:author="Akshata Sawant" w:date="2022-04-08T11:53:00Z" w:initials="AS">
    <w:p w14:paraId="02C7A183" w14:textId="77777777" w:rsidR="007219CB" w:rsidRDefault="007219CB" w:rsidP="007B0335">
      <w:r>
        <w:rPr>
          <w:rStyle w:val="CommentReference"/>
        </w:rPr>
        <w:annotationRef/>
      </w:r>
      <w:r>
        <w:rPr>
          <w:sz w:val="20"/>
          <w:szCs w:val="20"/>
        </w:rPr>
        <w:t>Sure, I will!</w:t>
      </w:r>
    </w:p>
  </w:comment>
  <w:comment w:id="22" w:author="Yashi Gupta" w:date="2022-03-24T06:11:00Z" w:initials="YG">
    <w:p w14:paraId="62E78EB7" w14:textId="3F8BBE96" w:rsidR="00AD55F6" w:rsidRPr="00AD55F6" w:rsidRDefault="00AD55F6" w:rsidP="00AD55F6">
      <w:pPr>
        <w:spacing w:after="0" w:line="240" w:lineRule="auto"/>
        <w:rPr>
          <w:rFonts w:ascii="Calibri" w:eastAsia="Times New Roman" w:hAnsi="Calibri" w:cs="Calibri"/>
          <w:lang w:val="en-IN" w:eastAsia="en-IN"/>
        </w:rPr>
      </w:pPr>
      <w:r w:rsidRPr="00AD55F6">
        <w:rPr>
          <w:rFonts w:ascii="Calibri" w:eastAsia="Times New Roman" w:hAnsi="Calibri" w:cs="Calibri"/>
          <w:lang w:eastAsia="en-IN"/>
        </w:rPr>
        <w:t xml:space="preserve">We avoid using these latin abbreviations like etc, i.e.,. </w:t>
      </w:r>
      <w:r w:rsidRPr="00AD55F6">
        <w:rPr>
          <w:rFonts w:ascii="Calibri" w:eastAsia="Times New Roman" w:hAnsi="Calibri" w:cs="Calibri"/>
          <w:lang w:val="en-IN" w:eastAsia="en-IN"/>
        </w:rPr>
        <w:t>It's with consideration that if someone isn't a native English speaker reader, there's a chance they might not understand such Latin abbreviations. Hence, we eliminate such possibilities by using other complete terms. Remote chance, but still a possibility.</w:t>
      </w:r>
    </w:p>
  </w:comment>
  <w:comment w:id="23" w:author="Akshata Sawant" w:date="2022-03-31T08:16:00Z" w:initials="AS">
    <w:p w14:paraId="3A02C334" w14:textId="77777777" w:rsidR="0023649C" w:rsidRDefault="0023649C" w:rsidP="00A43AE8">
      <w:r>
        <w:rPr>
          <w:rStyle w:val="CommentReference"/>
        </w:rPr>
        <w:annotationRef/>
      </w:r>
      <w:r>
        <w:rPr>
          <w:sz w:val="20"/>
          <w:szCs w:val="20"/>
        </w:rPr>
        <w:t>Okay</w:t>
      </w:r>
    </w:p>
    <w:p w14:paraId="17078639" w14:textId="77777777" w:rsidR="0023649C" w:rsidRDefault="0023649C" w:rsidP="00A43AE8"/>
  </w:comment>
  <w:comment w:id="13" w:author="Rounak Kulkarni" w:date="2022-03-29T13:39:00Z" w:initials="RK">
    <w:p w14:paraId="1CFC7542" w14:textId="16B4F481" w:rsidR="00BE5DC3" w:rsidRDefault="00BE5DC3">
      <w:pPr>
        <w:pStyle w:val="CommentText"/>
      </w:pPr>
      <w:r>
        <w:rPr>
          <w:rStyle w:val="CommentReference"/>
        </w:rPr>
        <w:annotationRef/>
      </w:r>
      <w:r>
        <w:t>Can this be rephrased to make it simpler and clearer?</w:t>
      </w:r>
    </w:p>
  </w:comment>
  <w:comment w:id="14" w:author="Akshata Sawant" w:date="2022-04-01T09:31:00Z" w:initials="AS">
    <w:p w14:paraId="54C8F942" w14:textId="77777777" w:rsidR="00F21D26" w:rsidRDefault="00F21D26" w:rsidP="00097755">
      <w:r>
        <w:rPr>
          <w:rStyle w:val="CommentReference"/>
        </w:rPr>
        <w:annotationRef/>
      </w:r>
      <w:r>
        <w:rPr>
          <w:sz w:val="20"/>
          <w:szCs w:val="20"/>
        </w:rPr>
        <w:t>Please check if it works!</w:t>
      </w:r>
    </w:p>
  </w:comment>
  <w:comment w:id="38" w:author="Yashi Gupta" w:date="2022-03-24T06:16:00Z" w:initials="YG">
    <w:p w14:paraId="4B4BD0C8" w14:textId="3D0F2E9F" w:rsidR="00A0357D" w:rsidRDefault="00A0357D">
      <w:pPr>
        <w:pStyle w:val="CommentText"/>
      </w:pPr>
      <w:r>
        <w:rPr>
          <w:rStyle w:val="CommentReference"/>
        </w:rPr>
        <w:annotationRef/>
      </w:r>
      <w:r>
        <w:t>For the same reason, we also avoid using &amp;.</w:t>
      </w:r>
    </w:p>
  </w:comment>
  <w:comment w:id="39" w:author="Akshata Sawant" w:date="2022-03-31T06:57:00Z" w:initials="AS">
    <w:p w14:paraId="18896C49" w14:textId="77777777" w:rsidR="009F17CB" w:rsidRDefault="009F17CB" w:rsidP="007C09A9">
      <w:r>
        <w:rPr>
          <w:rStyle w:val="CommentReference"/>
        </w:rPr>
        <w:annotationRef/>
      </w:r>
      <w:r>
        <w:rPr>
          <w:sz w:val="20"/>
          <w:szCs w:val="20"/>
        </w:rPr>
        <w:t>Okay</w:t>
      </w:r>
    </w:p>
  </w:comment>
  <w:comment w:id="45" w:author="Yashi Gupta" w:date="2022-03-24T06:17:00Z" w:initials="YG">
    <w:p w14:paraId="283FC54B" w14:textId="6B0BE084" w:rsidR="00A0357D" w:rsidRDefault="00A0357D">
      <w:pPr>
        <w:pStyle w:val="CommentText"/>
      </w:pPr>
      <w:r>
        <w:rPr>
          <w:rStyle w:val="CommentReference"/>
        </w:rPr>
        <w:annotationRef/>
      </w:r>
      <w:r w:rsidR="00A240A5" w:rsidRPr="00A240A5">
        <w:t>The P-keyword style is for technical terms that the readers might not be aware about, and we want to highlight it for them or if we just want to highlight a word for the readers.</w:t>
      </w:r>
      <w:r w:rsidR="00A240A5">
        <w:t xml:space="preserve"> </w:t>
      </w:r>
      <w:r w:rsidR="00A240A5" w:rsidRPr="00A240A5">
        <w:t>Acronyms are a good indicator of where P-Keyword should be used.</w:t>
      </w:r>
    </w:p>
  </w:comment>
  <w:comment w:id="46" w:author="Akshata Sawant" w:date="2022-03-31T07:08:00Z" w:initials="AS">
    <w:p w14:paraId="3104C6B0" w14:textId="77777777" w:rsidR="000918D2" w:rsidRDefault="000918D2" w:rsidP="00FE2A20">
      <w:r>
        <w:rPr>
          <w:rStyle w:val="CommentReference"/>
        </w:rPr>
        <w:annotationRef/>
      </w:r>
      <w:r>
        <w:rPr>
          <w:sz w:val="20"/>
          <w:szCs w:val="20"/>
        </w:rPr>
        <w:t>Okay</w:t>
      </w:r>
    </w:p>
  </w:comment>
  <w:comment w:id="43" w:author="Yashi Gupta" w:date="2022-03-24T06:18:00Z" w:initials="YG">
    <w:p w14:paraId="46FFAB2E" w14:textId="1F470A2F" w:rsidR="00A0357D" w:rsidRDefault="00A0357D">
      <w:pPr>
        <w:pStyle w:val="CommentText"/>
      </w:pPr>
      <w:r>
        <w:rPr>
          <w:rStyle w:val="CommentReference"/>
        </w:rPr>
        <w:annotationRef/>
      </w:r>
      <w:r>
        <w:t xml:space="preserve">Please confirm this edit.  </w:t>
      </w:r>
    </w:p>
  </w:comment>
  <w:comment w:id="44" w:author="Akshata Sawant" w:date="2022-03-31T06:57:00Z" w:initials="AS">
    <w:p w14:paraId="2C316084" w14:textId="77777777" w:rsidR="009F17CB" w:rsidRDefault="009F17CB" w:rsidP="00433DA7">
      <w:r>
        <w:rPr>
          <w:rStyle w:val="CommentReference"/>
        </w:rPr>
        <w:annotationRef/>
      </w:r>
      <w:r>
        <w:rPr>
          <w:sz w:val="20"/>
          <w:szCs w:val="20"/>
        </w:rPr>
        <w:t>Confirm</w:t>
      </w:r>
    </w:p>
  </w:comment>
  <w:comment w:id="64" w:author="Yashi Gupta" w:date="2022-03-24T06:17:00Z" w:initials="YG">
    <w:p w14:paraId="737AF00D" w14:textId="7D506C22" w:rsidR="00D30FDA" w:rsidRDefault="00D30FDA" w:rsidP="00D30FDA">
      <w:pPr>
        <w:spacing w:line="240" w:lineRule="auto"/>
        <w:ind w:left="540"/>
        <w:rPr>
          <w:rFonts w:ascii="Calibri" w:eastAsia="Times New Roman" w:hAnsi="Calibri" w:cs="Calibri"/>
          <w:sz w:val="20"/>
          <w:szCs w:val="20"/>
          <w:lang w:eastAsia="en-IN"/>
        </w:rPr>
      </w:pPr>
      <w:r w:rsidRPr="00D30FDA">
        <w:rPr>
          <w:rFonts w:ascii="Calibri" w:eastAsia="Times New Roman" w:hAnsi="Calibri" w:cs="Calibri"/>
          <w:sz w:val="20"/>
          <w:szCs w:val="20"/>
          <w:lang w:eastAsia="en-IN"/>
        </w:rPr>
        <w:t xml:space="preserve">We would need you to expand this introduction, at least 200-300 words. You can add the following elements in the introduction to reach there: </w:t>
      </w:r>
    </w:p>
    <w:p w14:paraId="738763FA" w14:textId="77777777" w:rsidR="00D30FDA" w:rsidRPr="00D30FDA" w:rsidRDefault="00D30FDA" w:rsidP="00D30FDA">
      <w:pPr>
        <w:spacing w:line="240" w:lineRule="auto"/>
        <w:rPr>
          <w:rFonts w:ascii="Calibri" w:eastAsia="Times New Roman" w:hAnsi="Calibri" w:cs="Calibri"/>
          <w:sz w:val="20"/>
          <w:szCs w:val="20"/>
          <w:lang w:eastAsia="en-IN"/>
        </w:rPr>
      </w:pPr>
    </w:p>
    <w:p w14:paraId="4E5815BD" w14:textId="77777777" w:rsidR="00D30FDA" w:rsidRPr="00D30FDA" w:rsidRDefault="00D30FDA" w:rsidP="00D30FDA">
      <w:pPr>
        <w:numPr>
          <w:ilvl w:val="0"/>
          <w:numId w:val="31"/>
        </w:numPr>
        <w:spacing w:line="240" w:lineRule="auto"/>
        <w:textAlignment w:val="center"/>
        <w:rPr>
          <w:rFonts w:ascii="Calibri" w:eastAsia="Times New Roman" w:hAnsi="Calibri" w:cs="Calibri"/>
          <w:lang w:val="en-GB" w:eastAsia="en-IN"/>
        </w:rPr>
      </w:pPr>
      <w:r w:rsidRPr="00D30FDA">
        <w:rPr>
          <w:rFonts w:ascii="Calibri" w:eastAsia="Times New Roman" w:hAnsi="Calibri" w:cs="Calibri"/>
          <w:sz w:val="20"/>
          <w:szCs w:val="20"/>
          <w:lang w:val="en-GB" w:eastAsia="en-IN"/>
        </w:rPr>
        <w:t>What will the reader learn in the chapter?</w:t>
      </w:r>
    </w:p>
    <w:p w14:paraId="2446C69C" w14:textId="77777777" w:rsidR="00D30FDA" w:rsidRPr="00D30FDA" w:rsidRDefault="00D30FDA" w:rsidP="00D30FDA">
      <w:pPr>
        <w:numPr>
          <w:ilvl w:val="0"/>
          <w:numId w:val="31"/>
        </w:numPr>
        <w:spacing w:line="240" w:lineRule="auto"/>
        <w:textAlignment w:val="center"/>
        <w:rPr>
          <w:rFonts w:ascii="Calibri" w:eastAsia="Times New Roman" w:hAnsi="Calibri" w:cs="Calibri"/>
          <w:lang w:val="en-GB" w:eastAsia="en-IN"/>
        </w:rPr>
      </w:pPr>
      <w:r w:rsidRPr="00D30FDA">
        <w:rPr>
          <w:rFonts w:ascii="Calibri" w:eastAsia="Times New Roman" w:hAnsi="Calibri" w:cs="Calibri"/>
          <w:sz w:val="20"/>
          <w:szCs w:val="20"/>
          <w:lang w:val="en-GB" w:eastAsia="en-IN"/>
        </w:rPr>
        <w:t>What is the overall goal of the chapter?</w:t>
      </w:r>
    </w:p>
    <w:p w14:paraId="4A3E0512" w14:textId="49032E40" w:rsidR="00D30FDA" w:rsidRPr="00D30FDA" w:rsidRDefault="00D30FDA" w:rsidP="00D30FDA">
      <w:pPr>
        <w:numPr>
          <w:ilvl w:val="0"/>
          <w:numId w:val="31"/>
        </w:numPr>
        <w:spacing w:line="240" w:lineRule="auto"/>
        <w:textAlignment w:val="center"/>
        <w:rPr>
          <w:rFonts w:ascii="Calibri" w:eastAsia="Times New Roman" w:hAnsi="Calibri" w:cs="Calibri"/>
          <w:lang w:val="en-GB" w:eastAsia="en-IN"/>
        </w:rPr>
      </w:pPr>
      <w:r w:rsidRPr="00D30FDA">
        <w:rPr>
          <w:rFonts w:ascii="Calibri" w:eastAsia="Times New Roman" w:hAnsi="Calibri" w:cs="Calibri"/>
          <w:sz w:val="20"/>
          <w:szCs w:val="20"/>
          <w:lang w:val="en-GB" w:eastAsia="en-IN"/>
        </w:rPr>
        <w:t>Why is this information important?</w:t>
      </w:r>
    </w:p>
    <w:p w14:paraId="1A12291D" w14:textId="77777777" w:rsidR="00D30FDA" w:rsidRPr="00D30FDA" w:rsidRDefault="00D30FDA" w:rsidP="00D30FDA">
      <w:pPr>
        <w:spacing w:line="240" w:lineRule="auto"/>
        <w:textAlignment w:val="center"/>
        <w:rPr>
          <w:rFonts w:ascii="Calibri" w:eastAsia="Times New Roman" w:hAnsi="Calibri" w:cs="Calibri"/>
          <w:lang w:val="en-GB" w:eastAsia="en-IN"/>
        </w:rPr>
      </w:pPr>
    </w:p>
    <w:p w14:paraId="32C91836" w14:textId="0D2E6C73" w:rsidR="00A0357D" w:rsidRPr="00D30FDA" w:rsidRDefault="00D30FDA" w:rsidP="00D30FDA">
      <w:pPr>
        <w:spacing w:line="240" w:lineRule="auto"/>
        <w:ind w:left="540"/>
        <w:rPr>
          <w:rFonts w:ascii="Calibri" w:eastAsia="Times New Roman" w:hAnsi="Calibri" w:cs="Calibri"/>
          <w:sz w:val="20"/>
          <w:szCs w:val="20"/>
          <w:lang w:val="en-GB" w:eastAsia="en-IN"/>
        </w:rPr>
      </w:pPr>
      <w:r w:rsidRPr="00D30FDA">
        <w:rPr>
          <w:rFonts w:ascii="Calibri" w:eastAsia="Times New Roman" w:hAnsi="Calibri" w:cs="Calibri"/>
          <w:sz w:val="20"/>
          <w:szCs w:val="20"/>
          <w:lang w:val="en-GB" w:eastAsia="en-IN"/>
        </w:rPr>
        <w:t xml:space="preserve">Relating the chapter to a problem readers might be facing helps them form a connection with you, the author. It also encourages them to read the chapter. </w:t>
      </w:r>
      <w:r w:rsidR="00A0357D">
        <w:rPr>
          <w:lang w:val="en-GB"/>
        </w:rPr>
        <w:t xml:space="preserve"> </w:t>
      </w:r>
    </w:p>
  </w:comment>
  <w:comment w:id="65" w:author="Akshata Sawant" w:date="2022-04-01T09:41:00Z" w:initials="AS">
    <w:p w14:paraId="6C963D74" w14:textId="77777777" w:rsidR="00B92D96" w:rsidRDefault="00B92D96" w:rsidP="00E914AB">
      <w:r>
        <w:rPr>
          <w:rStyle w:val="CommentReference"/>
        </w:rPr>
        <w:annotationRef/>
      </w:r>
      <w:r>
        <w:rPr>
          <w:sz w:val="20"/>
          <w:szCs w:val="20"/>
        </w:rPr>
        <w:t>Please check</w:t>
      </w:r>
    </w:p>
  </w:comment>
  <w:comment w:id="66" w:author="Yashi Gupta" w:date="2022-03-24T06:09:00Z" w:initials="YG">
    <w:p w14:paraId="175B1CF2" w14:textId="5AC07CA8" w:rsidR="008B0655" w:rsidRDefault="008B0655">
      <w:pPr>
        <w:pStyle w:val="CommentText"/>
      </w:pPr>
      <w:r>
        <w:rPr>
          <w:rStyle w:val="CommentReference"/>
        </w:rPr>
        <w:annotationRef/>
      </w:r>
      <w:r>
        <w:t xml:space="preserve">The pointers you have mentioned under this line must correspond to the headings used in the chapter. </w:t>
      </w:r>
    </w:p>
  </w:comment>
  <w:comment w:id="67" w:author="Nisha Cleetus" w:date="2022-03-30T10:49:00Z" w:initials="NC">
    <w:p w14:paraId="770029C1" w14:textId="77777777" w:rsidR="00A03501" w:rsidRDefault="00A03501">
      <w:pPr>
        <w:pStyle w:val="CommentText"/>
      </w:pPr>
      <w:r>
        <w:rPr>
          <w:rStyle w:val="CommentReference"/>
        </w:rPr>
        <w:annotationRef/>
      </w:r>
      <w:r>
        <w:t>Also, the topics in the outline are as follows:</w:t>
      </w:r>
    </w:p>
    <w:p w14:paraId="5B37B2D7" w14:textId="77777777" w:rsidR="009B2749" w:rsidRPr="009B2749" w:rsidRDefault="009B2749" w:rsidP="009B2749">
      <w:pPr>
        <w:numPr>
          <w:ilvl w:val="0"/>
          <w:numId w:val="41"/>
        </w:numPr>
        <w:shd w:val="clear" w:color="auto" w:fill="FFFFFF"/>
        <w:spacing w:before="200" w:after="0" w:line="240" w:lineRule="auto"/>
        <w:ind w:left="1200" w:right="240"/>
        <w:textAlignment w:val="baseline"/>
        <w:rPr>
          <w:rFonts w:ascii="Roboto" w:eastAsia="Times New Roman" w:hAnsi="Roboto" w:cs="Arial"/>
          <w:color w:val="424242"/>
          <w:sz w:val="20"/>
          <w:szCs w:val="20"/>
          <w:lang w:val="en-IN" w:eastAsia="en-IN"/>
        </w:rPr>
      </w:pPr>
      <w:r w:rsidRPr="009B2749">
        <w:rPr>
          <w:rFonts w:ascii="Roboto" w:eastAsia="Times New Roman" w:hAnsi="Roboto" w:cs="Arial"/>
          <w:color w:val="424242"/>
          <w:sz w:val="20"/>
          <w:szCs w:val="20"/>
          <w:lang w:val="en-IN" w:eastAsia="en-IN"/>
        </w:rPr>
        <w:t xml:space="preserve">HEADING 1: </w:t>
      </w:r>
      <w:r w:rsidRPr="009B2749">
        <w:rPr>
          <w:rFonts w:ascii="Roboto" w:eastAsia="Times New Roman" w:hAnsi="Roboto" w:cs="Arial"/>
          <w:i/>
          <w:iCs/>
          <w:color w:val="424242"/>
          <w:sz w:val="20"/>
          <w:szCs w:val="20"/>
          <w:lang w:val="en-IN" w:eastAsia="en-IN"/>
        </w:rPr>
        <w:t>API lifecycle</w:t>
      </w:r>
    </w:p>
    <w:p w14:paraId="536A8C72" w14:textId="77777777" w:rsidR="009B2749" w:rsidRPr="009B2749" w:rsidRDefault="009B2749" w:rsidP="009B2749">
      <w:pPr>
        <w:numPr>
          <w:ilvl w:val="0"/>
          <w:numId w:val="41"/>
        </w:numPr>
        <w:shd w:val="clear" w:color="auto" w:fill="FFFFFF"/>
        <w:spacing w:after="0" w:line="240" w:lineRule="auto"/>
        <w:ind w:left="1200" w:right="240"/>
        <w:textAlignment w:val="baseline"/>
        <w:rPr>
          <w:rFonts w:ascii="Roboto" w:eastAsia="Times New Roman" w:hAnsi="Roboto" w:cs="Arial"/>
          <w:color w:val="424242"/>
          <w:sz w:val="20"/>
          <w:szCs w:val="20"/>
          <w:lang w:val="en-IN" w:eastAsia="en-IN"/>
        </w:rPr>
      </w:pPr>
      <w:r w:rsidRPr="009B2749">
        <w:rPr>
          <w:rFonts w:ascii="Roboto" w:eastAsia="Times New Roman" w:hAnsi="Roboto" w:cs="Arial"/>
          <w:color w:val="424242"/>
          <w:sz w:val="20"/>
          <w:szCs w:val="20"/>
          <w:lang w:val="en-IN" w:eastAsia="en-IN"/>
        </w:rPr>
        <w:t xml:space="preserve">HEADING 2: </w:t>
      </w:r>
      <w:r w:rsidRPr="009B2749">
        <w:rPr>
          <w:rFonts w:ascii="Roboto" w:eastAsia="Times New Roman" w:hAnsi="Roboto" w:cs="Arial"/>
          <w:i/>
          <w:iCs/>
          <w:color w:val="424242"/>
          <w:sz w:val="20"/>
          <w:szCs w:val="20"/>
          <w:lang w:val="en-IN" w:eastAsia="en-IN"/>
        </w:rPr>
        <w:t>Introduction to RAML</w:t>
      </w:r>
    </w:p>
    <w:p w14:paraId="54A5B604" w14:textId="77777777" w:rsidR="009B2749" w:rsidRPr="009B2749" w:rsidRDefault="009B2749" w:rsidP="009B2749">
      <w:pPr>
        <w:numPr>
          <w:ilvl w:val="0"/>
          <w:numId w:val="41"/>
        </w:numPr>
        <w:shd w:val="clear" w:color="auto" w:fill="FFFFFF"/>
        <w:spacing w:after="0" w:line="240" w:lineRule="auto"/>
        <w:ind w:left="1200" w:right="240"/>
        <w:textAlignment w:val="baseline"/>
        <w:rPr>
          <w:rFonts w:ascii="Roboto" w:eastAsia="Times New Roman" w:hAnsi="Roboto" w:cs="Arial"/>
          <w:color w:val="424242"/>
          <w:sz w:val="20"/>
          <w:szCs w:val="20"/>
          <w:lang w:val="en-IN" w:eastAsia="en-IN"/>
        </w:rPr>
      </w:pPr>
      <w:r w:rsidRPr="009B2749">
        <w:rPr>
          <w:rFonts w:ascii="Roboto" w:eastAsia="Times New Roman" w:hAnsi="Roboto" w:cs="Arial"/>
          <w:color w:val="424242"/>
          <w:sz w:val="20"/>
          <w:szCs w:val="20"/>
          <w:lang w:val="en-IN" w:eastAsia="en-IN"/>
        </w:rPr>
        <w:t xml:space="preserve">HEADING 3: </w:t>
      </w:r>
      <w:r w:rsidRPr="009B2749">
        <w:rPr>
          <w:rFonts w:ascii="Roboto" w:eastAsia="Times New Roman" w:hAnsi="Roboto" w:cs="Arial"/>
          <w:i/>
          <w:iCs/>
          <w:color w:val="424242"/>
          <w:sz w:val="20"/>
          <w:szCs w:val="20"/>
          <w:lang w:val="en-IN" w:eastAsia="en-IN"/>
        </w:rPr>
        <w:t>Introduction to HTTP, REST, SOAP</w:t>
      </w:r>
    </w:p>
    <w:p w14:paraId="412811A5" w14:textId="77777777" w:rsidR="009B2749" w:rsidRPr="009B2749" w:rsidRDefault="009B2749" w:rsidP="009B2749">
      <w:pPr>
        <w:numPr>
          <w:ilvl w:val="0"/>
          <w:numId w:val="41"/>
        </w:numPr>
        <w:shd w:val="clear" w:color="auto" w:fill="FFFFFF"/>
        <w:spacing w:after="0" w:line="240" w:lineRule="auto"/>
        <w:ind w:left="1200" w:right="240"/>
        <w:textAlignment w:val="baseline"/>
        <w:rPr>
          <w:rFonts w:ascii="Roboto" w:eastAsia="Times New Roman" w:hAnsi="Roboto" w:cs="Arial"/>
          <w:color w:val="424242"/>
          <w:sz w:val="20"/>
          <w:szCs w:val="20"/>
          <w:lang w:val="en-IN" w:eastAsia="en-IN"/>
        </w:rPr>
      </w:pPr>
      <w:r w:rsidRPr="009B2749">
        <w:rPr>
          <w:rFonts w:ascii="Roboto" w:eastAsia="Times New Roman" w:hAnsi="Roboto" w:cs="Arial"/>
          <w:color w:val="424242"/>
          <w:sz w:val="20"/>
          <w:szCs w:val="20"/>
          <w:lang w:val="en-IN" w:eastAsia="en-IN"/>
        </w:rPr>
        <w:t xml:space="preserve">HEADING 4: </w:t>
      </w:r>
      <w:r w:rsidRPr="009B2749">
        <w:rPr>
          <w:rFonts w:ascii="Roboto" w:eastAsia="Times New Roman" w:hAnsi="Roboto" w:cs="Arial"/>
          <w:i/>
          <w:iCs/>
          <w:color w:val="424242"/>
          <w:sz w:val="20"/>
          <w:szCs w:val="20"/>
          <w:lang w:val="en-IN" w:eastAsia="en-IN"/>
        </w:rPr>
        <w:t>API Fragments</w:t>
      </w:r>
    </w:p>
    <w:p w14:paraId="50ED35E2" w14:textId="4103D05F" w:rsidR="00A03501" w:rsidRDefault="009B2749">
      <w:pPr>
        <w:pStyle w:val="CommentText"/>
      </w:pPr>
      <w:r>
        <w:t xml:space="preserve">Can you please confirm if all these topics are covered </w:t>
      </w:r>
      <w:r w:rsidR="00C74BA5">
        <w:t>or if we have added anything additional?</w:t>
      </w:r>
    </w:p>
  </w:comment>
  <w:comment w:id="68" w:author="Akshata Sawant" w:date="2022-04-01T09:43:00Z" w:initials="AS">
    <w:p w14:paraId="66AADCEC" w14:textId="77777777" w:rsidR="008036BC" w:rsidRDefault="008036BC" w:rsidP="00FA7709">
      <w:r>
        <w:rPr>
          <w:rStyle w:val="CommentReference"/>
        </w:rPr>
        <w:annotationRef/>
      </w:r>
      <w:r>
        <w:rPr>
          <w:sz w:val="20"/>
          <w:szCs w:val="20"/>
        </w:rPr>
        <w:t>Yes, all the topics have been covered as mentioned in the Outline. I’ve included a few new topics.</w:t>
      </w:r>
    </w:p>
    <w:p w14:paraId="43EA370E" w14:textId="77777777" w:rsidR="008036BC" w:rsidRDefault="008036BC" w:rsidP="00FA7709">
      <w:r>
        <w:rPr>
          <w:sz w:val="20"/>
          <w:szCs w:val="20"/>
        </w:rPr>
        <w:t>API Fragments is now a part of Getting Started with API design and Best practices have been added.</w:t>
      </w:r>
    </w:p>
  </w:comment>
  <w:comment w:id="79" w:author="Yashi Gupta" w:date="2022-03-24T06:00:00Z" w:initials="YG">
    <w:p w14:paraId="74D9FD76" w14:textId="0B4EEE74" w:rsidR="008A5B11" w:rsidRPr="008A5B11" w:rsidRDefault="008A5B11">
      <w:pPr>
        <w:pStyle w:val="CommentText"/>
        <w:rPr>
          <w:lang w:val="en-IN"/>
        </w:rPr>
      </w:pPr>
      <w:r>
        <w:rPr>
          <w:lang w:val="en-GB"/>
        </w:rPr>
        <w:t xml:space="preserve">The title was missing here. </w:t>
      </w:r>
      <w:r>
        <w:rPr>
          <w:rStyle w:val="CommentReference"/>
        </w:rPr>
        <w:annotationRef/>
      </w:r>
      <w:r>
        <w:rPr>
          <w:lang w:val="en-GB"/>
        </w:rPr>
        <w:t>Also, note that it</w:t>
      </w:r>
      <w:r w:rsidRPr="008A5B11">
        <w:rPr>
          <w:lang w:val="en-GB"/>
        </w:rPr>
        <w:t xml:space="preserve"> should start with a gerund (verb with ‘ing’, like ‘Introducing’, ‘Exploring’, ‘Creating’) and should clearly tell the reader what they are about to learn. </w:t>
      </w:r>
    </w:p>
  </w:comment>
  <w:comment w:id="80" w:author="Akshata Sawant" w:date="2022-03-31T08:20:00Z" w:initials="AS">
    <w:p w14:paraId="09D0A180" w14:textId="77777777" w:rsidR="002171D0" w:rsidRDefault="002171D0" w:rsidP="00CC141E">
      <w:r>
        <w:rPr>
          <w:rStyle w:val="CommentReference"/>
        </w:rPr>
        <w:annotationRef/>
      </w:r>
      <w:r>
        <w:rPr>
          <w:sz w:val="20"/>
          <w:szCs w:val="20"/>
        </w:rPr>
        <w:t>Okay</w:t>
      </w:r>
    </w:p>
  </w:comment>
  <w:comment w:id="85" w:author="Yashi Gupta" w:date="2022-03-24T05:59:00Z" w:initials="YG">
    <w:p w14:paraId="748321F9" w14:textId="23D05E4E" w:rsidR="008A5B11" w:rsidRPr="008B0655" w:rsidRDefault="008A5B11">
      <w:pPr>
        <w:pStyle w:val="CommentText"/>
        <w:rPr>
          <w:lang w:val="en-GB"/>
        </w:rPr>
      </w:pPr>
      <w:r>
        <w:rPr>
          <w:rStyle w:val="CommentReference"/>
        </w:rPr>
        <w:annotationRef/>
      </w:r>
      <w:r w:rsidR="008B0655" w:rsidRPr="008B0655">
        <w:rPr>
          <w:lang w:val="en-GB"/>
        </w:rPr>
        <w:t>When you start a section, the reader should immediately know what they are about to learn. Define any keywords from the heading</w:t>
      </w:r>
      <w:r w:rsidR="008B0655">
        <w:rPr>
          <w:lang w:val="en-GB"/>
        </w:rPr>
        <w:t>—like API lifecycel—</w:t>
      </w:r>
      <w:r w:rsidR="008B0655" w:rsidRPr="008B0655">
        <w:rPr>
          <w:lang w:val="en-GB"/>
        </w:rPr>
        <w:t>that need to be defined and jump straight into the valuable content.</w:t>
      </w:r>
      <w:r>
        <w:t xml:space="preserve"> </w:t>
      </w:r>
    </w:p>
  </w:comment>
  <w:comment w:id="86" w:author="Akshata Sawant" w:date="2022-04-08T11:52:00Z" w:initials="AS">
    <w:p w14:paraId="39180BC3" w14:textId="77777777" w:rsidR="007219CB" w:rsidRDefault="007219CB" w:rsidP="00F060B9">
      <w:r>
        <w:rPr>
          <w:rStyle w:val="CommentReference"/>
        </w:rPr>
        <w:annotationRef/>
      </w:r>
      <w:r>
        <w:rPr>
          <w:sz w:val="20"/>
          <w:szCs w:val="20"/>
        </w:rPr>
        <w:t xml:space="preserve">Okay. </w:t>
      </w:r>
    </w:p>
  </w:comment>
  <w:comment w:id="98" w:author="Yashi Gupta" w:date="2022-03-24T06:32:00Z" w:initials="YG">
    <w:p w14:paraId="654EC81A" w14:textId="6A87FC2C" w:rsidR="005428A9" w:rsidRDefault="005428A9">
      <w:pPr>
        <w:pStyle w:val="CommentText"/>
      </w:pPr>
      <w:r>
        <w:rPr>
          <w:rStyle w:val="CommentReference"/>
        </w:rPr>
        <w:annotationRef/>
      </w:r>
      <w:r>
        <w:rPr>
          <w:rStyle w:val="CommentReference"/>
        </w:rPr>
        <w:t>As per Packt style, please write numbers from 0-9 in words. I have done it here, please follow this in the future chapters. Thanks!</w:t>
      </w:r>
    </w:p>
  </w:comment>
  <w:comment w:id="99" w:author="Akshata Sawant" w:date="2022-03-31T07:16:00Z" w:initials="AS">
    <w:p w14:paraId="0D9DE672" w14:textId="77777777" w:rsidR="00C76A38" w:rsidRDefault="00C76A38" w:rsidP="004F1FBE">
      <w:r>
        <w:rPr>
          <w:rStyle w:val="CommentReference"/>
        </w:rPr>
        <w:annotationRef/>
      </w:r>
      <w:r>
        <w:rPr>
          <w:sz w:val="20"/>
          <w:szCs w:val="20"/>
        </w:rPr>
        <w:t xml:space="preserve">Okay. </w:t>
      </w:r>
    </w:p>
  </w:comment>
  <w:comment w:id="95" w:author="Rounak Kulkarni" w:date="2022-03-29T13:47:00Z" w:initials="RK">
    <w:p w14:paraId="56F42438" w14:textId="7D9E6918" w:rsidR="00201044" w:rsidRDefault="00201044">
      <w:pPr>
        <w:pStyle w:val="CommentText"/>
      </w:pPr>
      <w:r>
        <w:rPr>
          <w:rStyle w:val="CommentReference"/>
        </w:rPr>
        <w:annotationRef/>
      </w:r>
      <w:r w:rsidR="00AC1DCE">
        <w:t>It is important to structure the section well to make our content more presentable and easy to follow. A good structure would have a brief intro, specific details, and a concluding text. Let’s add all this here.</w:t>
      </w:r>
    </w:p>
  </w:comment>
  <w:comment w:id="96" w:author="Rounak Kulkarni" w:date="2022-04-05T07:51:00Z" w:initials="RK">
    <w:p w14:paraId="7D31C5A5" w14:textId="6473D2F3" w:rsidR="002C54F5" w:rsidRDefault="002C54F5">
      <w:pPr>
        <w:pStyle w:val="CommentText"/>
      </w:pPr>
      <w:r>
        <w:rPr>
          <w:rStyle w:val="CommentReference"/>
        </w:rPr>
        <w:annotationRef/>
      </w:r>
      <w:r>
        <w:t xml:space="preserve">As mentioned, we will have to add a brief intro to the section before jumping onto the </w:t>
      </w:r>
      <w:r w:rsidR="00DE74DF">
        <w:t>pointers. Let’s explain a little about API/API lifecycle and its definition.</w:t>
      </w:r>
    </w:p>
  </w:comment>
  <w:comment w:id="97" w:author="Akshata Sawant" w:date="2022-04-08T11:55:00Z" w:initials="AS">
    <w:p w14:paraId="6DBBC525" w14:textId="77777777" w:rsidR="007219CB" w:rsidRDefault="007219CB" w:rsidP="00471BCC">
      <w:r>
        <w:rPr>
          <w:rStyle w:val="CommentReference"/>
        </w:rPr>
        <w:annotationRef/>
      </w:r>
      <w:r>
        <w:rPr>
          <w:sz w:val="20"/>
          <w:szCs w:val="20"/>
        </w:rPr>
        <w:t>I’ve added introductory statement. I’ll keep in mind</w:t>
      </w:r>
    </w:p>
    <w:p w14:paraId="57870245" w14:textId="77777777" w:rsidR="007219CB" w:rsidRDefault="007219CB" w:rsidP="00471BCC"/>
  </w:comment>
  <w:comment w:id="121" w:author="Rounak Kulkarni" w:date="2022-03-29T13:46:00Z" w:initials="RK">
    <w:p w14:paraId="69D91472" w14:textId="716EE535" w:rsidR="00F07976" w:rsidRDefault="00F07976">
      <w:pPr>
        <w:pStyle w:val="CommentText"/>
      </w:pPr>
      <w:r>
        <w:rPr>
          <w:rStyle w:val="CommentReference"/>
        </w:rPr>
        <w:annotationRef/>
      </w:r>
      <w:r>
        <w:t xml:space="preserve">This line </w:t>
      </w:r>
      <w:r w:rsidR="00201044">
        <w:t>is a little vague here. I was not able to understand its context.</w:t>
      </w:r>
    </w:p>
  </w:comment>
  <w:comment w:id="122" w:author="Akshata Sawant" w:date="2022-03-31T08:26:00Z" w:initials="AS">
    <w:p w14:paraId="3571E4AE" w14:textId="77777777" w:rsidR="00345DBD" w:rsidRDefault="00345DBD" w:rsidP="0098695C">
      <w:r>
        <w:rPr>
          <w:rStyle w:val="CommentReference"/>
        </w:rPr>
        <w:annotationRef/>
      </w:r>
      <w:r>
        <w:rPr>
          <w:sz w:val="20"/>
          <w:szCs w:val="20"/>
        </w:rPr>
        <w:t>At the stage of API lifecyle, we will share the API with other Developers and Collaborators in order to review. Once we receive a feedback from them, we shall incorporate the changes.</w:t>
      </w:r>
    </w:p>
    <w:p w14:paraId="6D5EBECD" w14:textId="77777777" w:rsidR="00345DBD" w:rsidRDefault="00345DBD" w:rsidP="0098695C"/>
  </w:comment>
  <w:comment w:id="123" w:author="Akshata Sawant" w:date="2022-03-31T08:26:00Z" w:initials="AS">
    <w:p w14:paraId="7C7361FB" w14:textId="77777777" w:rsidR="00345DBD" w:rsidRDefault="00345DBD" w:rsidP="00405FF2">
      <w:r>
        <w:rPr>
          <w:rStyle w:val="CommentReference"/>
        </w:rPr>
        <w:annotationRef/>
      </w:r>
      <w:r>
        <w:rPr>
          <w:sz w:val="20"/>
          <w:szCs w:val="20"/>
        </w:rPr>
        <w:t>Does it makes sense now? Should we rephrase as per above? Let me know if still you have queries.</w:t>
      </w:r>
    </w:p>
  </w:comment>
  <w:comment w:id="124" w:author="Rounak Kulkarni" w:date="2022-04-05T07:53:00Z" w:initials="RK">
    <w:p w14:paraId="21CC1FFB" w14:textId="29FC3820" w:rsidR="004249DD" w:rsidRDefault="004249DD">
      <w:pPr>
        <w:pStyle w:val="CommentText"/>
      </w:pPr>
      <w:r>
        <w:rPr>
          <w:rStyle w:val="CommentReference"/>
        </w:rPr>
        <w:annotationRef/>
      </w:r>
      <w:r>
        <w:t xml:space="preserve">This </w:t>
      </w:r>
      <w:r>
        <w:t>look good, thanks.</w:t>
      </w:r>
    </w:p>
  </w:comment>
  <w:comment w:id="148" w:author="Yashi Gupta" w:date="2022-03-24T06:07:00Z" w:initials="YG">
    <w:p w14:paraId="620EF37B" w14:textId="2185DC27" w:rsidR="008B0655" w:rsidRDefault="008B0655">
      <w:pPr>
        <w:pStyle w:val="CommentText"/>
      </w:pPr>
      <w:r>
        <w:rPr>
          <w:rStyle w:val="CommentReference"/>
        </w:rPr>
        <w:annotationRef/>
      </w:r>
      <w:r>
        <w:t>Please let me know if you created this image.</w:t>
      </w:r>
    </w:p>
  </w:comment>
  <w:comment w:id="149" w:author="Akshata Sawant" w:date="2022-03-31T08:28:00Z" w:initials="AS">
    <w:p w14:paraId="09B20744" w14:textId="77777777" w:rsidR="00D91EB0" w:rsidRDefault="00D91EB0" w:rsidP="00EC7BF2">
      <w:r>
        <w:rPr>
          <w:rStyle w:val="CommentReference"/>
        </w:rPr>
        <w:annotationRef/>
      </w:r>
      <w:r>
        <w:rPr>
          <w:sz w:val="20"/>
          <w:szCs w:val="20"/>
        </w:rPr>
        <w:t>Yes, I’ve created this image, which is too simple. We can ask our graphic teams to make it a bit fancy.</w:t>
      </w:r>
    </w:p>
  </w:comment>
  <w:comment w:id="150" w:author="Akshata Sawant" w:date="2022-04-01T12:02:00Z" w:initials="AS">
    <w:p w14:paraId="5A934877" w14:textId="77777777" w:rsidR="00F64ABF" w:rsidRDefault="00F64ABF" w:rsidP="00A72FB2">
      <w:r>
        <w:rPr>
          <w:rStyle w:val="CommentReference"/>
        </w:rPr>
        <w:annotationRef/>
      </w:r>
      <w:r>
        <w:rPr>
          <w:sz w:val="20"/>
          <w:szCs w:val="20"/>
        </w:rPr>
        <w:t>Let’s add a better picture with the help of Graphics team.</w:t>
      </w:r>
    </w:p>
  </w:comment>
  <w:comment w:id="151" w:author="Rounak Kulkarni" w:date="2022-04-05T12:41:00Z" w:initials="RK">
    <w:p w14:paraId="4271463C" w14:textId="61E3F9F8" w:rsidR="003F0AEE" w:rsidRDefault="003F0AEE">
      <w:pPr>
        <w:pStyle w:val="CommentText"/>
      </w:pPr>
      <w:r>
        <w:rPr>
          <w:rStyle w:val="CommentReference"/>
        </w:rPr>
        <w:annotationRef/>
      </w:r>
      <w:r>
        <w:t xml:space="preserve">This looks neat and </w:t>
      </w:r>
      <w:r>
        <w:t>simple. Unless you want something specific to be added here.</w:t>
      </w:r>
    </w:p>
  </w:comment>
  <w:comment w:id="152" w:author="Akshata Sawant" w:date="2022-04-08T12:00:00Z" w:initials="AS">
    <w:p w14:paraId="6F53EA75" w14:textId="77777777" w:rsidR="008F02CE" w:rsidRDefault="008F02CE" w:rsidP="008803F7">
      <w:r>
        <w:rPr>
          <w:rStyle w:val="CommentReference"/>
        </w:rPr>
        <w:annotationRef/>
      </w:r>
      <w:r>
        <w:rPr>
          <w:sz w:val="20"/>
          <w:szCs w:val="20"/>
        </w:rPr>
        <w:t>No, that’s all. We can keep it!</w:t>
      </w:r>
    </w:p>
  </w:comment>
  <w:comment w:id="177" w:author="Yashi Gupta" w:date="2022-03-24T06:27:00Z" w:initials="YG">
    <w:p w14:paraId="2EAABF58" w14:textId="01567E7F" w:rsidR="00660178" w:rsidRPr="00660178" w:rsidRDefault="00660178">
      <w:pPr>
        <w:pStyle w:val="CommentText"/>
        <w:rPr>
          <w:lang w:val="en-IN"/>
        </w:rPr>
      </w:pPr>
      <w:r>
        <w:rPr>
          <w:rStyle w:val="CommentReference"/>
        </w:rPr>
        <w:annotationRef/>
      </w:r>
      <w:r>
        <w:rPr>
          <w:rStyle w:val="CommentReference"/>
        </w:rPr>
        <w:annotationRef/>
      </w:r>
      <w:r w:rsidRPr="008B0655">
        <w:rPr>
          <w:lang w:val="en-GB"/>
        </w:rPr>
        <w:t>When providing an image, you should frame it appropriately. A simple framing structure looks like this: introduce the image &gt; provide the image &gt; explain the image. This helps make sure readers are given sufficient content for the image.</w:t>
      </w:r>
    </w:p>
  </w:comment>
  <w:comment w:id="178" w:author="Rounak Kulkarni" w:date="2022-04-05T07:55:00Z" w:initials="RK">
    <w:p w14:paraId="591648EE" w14:textId="5D445028" w:rsidR="000736D8" w:rsidRDefault="000736D8">
      <w:pPr>
        <w:pStyle w:val="CommentText"/>
      </w:pPr>
      <w:r>
        <w:rPr>
          <w:rStyle w:val="CommentReference"/>
        </w:rPr>
        <w:annotationRef/>
      </w:r>
      <w:r>
        <w:t>Can we structure this based on the above comment? Let’s add a line introducing the image, and some text to explain the image.</w:t>
      </w:r>
    </w:p>
  </w:comment>
  <w:comment w:id="179" w:author="Akshata Sawant" w:date="2022-04-08T12:02:00Z" w:initials="AS">
    <w:p w14:paraId="14C582E9" w14:textId="77777777" w:rsidR="00336625" w:rsidRDefault="00336625" w:rsidP="008321A4">
      <w:r>
        <w:rPr>
          <w:rStyle w:val="CommentReference"/>
        </w:rPr>
        <w:annotationRef/>
      </w:r>
      <w:r>
        <w:rPr>
          <w:sz w:val="20"/>
          <w:szCs w:val="20"/>
        </w:rPr>
        <w:t>Done</w:t>
      </w:r>
    </w:p>
    <w:p w14:paraId="783BE4B5" w14:textId="77777777" w:rsidR="00336625" w:rsidRDefault="00336625" w:rsidP="008321A4"/>
  </w:comment>
  <w:comment w:id="184" w:author="Yashi Gupta" w:date="2022-03-24T06:29:00Z" w:initials="YG">
    <w:p w14:paraId="09FCD39B" w14:textId="2CC1D935" w:rsidR="00660178" w:rsidRDefault="00660178">
      <w:pPr>
        <w:pStyle w:val="CommentText"/>
      </w:pPr>
      <w:r>
        <w:rPr>
          <w:rStyle w:val="CommentReference"/>
        </w:rPr>
        <w:annotationRef/>
      </w:r>
      <w:r>
        <w:t>Have we changed the topic here? We want to add a sub-header or a header here so the readers aren’t confused and so that the sections flow logically.</w:t>
      </w:r>
    </w:p>
  </w:comment>
  <w:comment w:id="185" w:author="Akshata Sawant" w:date="2022-03-31T08:47:00Z" w:initials="AS">
    <w:p w14:paraId="15B1ABEA" w14:textId="77777777" w:rsidR="00C94D53" w:rsidRDefault="00C94D53" w:rsidP="001210FC">
      <w:r>
        <w:rPr>
          <w:rStyle w:val="CommentReference"/>
        </w:rPr>
        <w:annotationRef/>
      </w:r>
      <w:r>
        <w:rPr>
          <w:sz w:val="20"/>
          <w:szCs w:val="20"/>
        </w:rPr>
        <w:t xml:space="preserve">Introduction to HTTP, REST, SOAP is the topic i.e the sub header. </w:t>
      </w:r>
    </w:p>
    <w:p w14:paraId="5C1CDB51" w14:textId="77777777" w:rsidR="00C94D53" w:rsidRDefault="00C94D53" w:rsidP="001210FC">
      <w:r>
        <w:rPr>
          <w:sz w:val="20"/>
          <w:szCs w:val="20"/>
        </w:rPr>
        <w:t>I made it as introducing as we’re supposed to use gerund</w:t>
      </w:r>
    </w:p>
    <w:p w14:paraId="5A168BD0" w14:textId="77777777" w:rsidR="00C94D53" w:rsidRDefault="00C94D53" w:rsidP="001210FC"/>
  </w:comment>
  <w:comment w:id="188" w:author="Yashi Gupta" w:date="2022-03-24T06:22:00Z" w:initials="YG">
    <w:p w14:paraId="6C63ADDE" w14:textId="2DFE9F27" w:rsidR="00D30FDA" w:rsidRDefault="00D30FDA">
      <w:pPr>
        <w:pStyle w:val="CommentText"/>
      </w:pPr>
      <w:r>
        <w:rPr>
          <w:rStyle w:val="CommentReference"/>
        </w:rPr>
        <w:annotationRef/>
      </w:r>
      <w:r>
        <w:t>Do we not want to define REST and SOAP API?</w:t>
      </w:r>
    </w:p>
  </w:comment>
  <w:comment w:id="189" w:author="Akshata Sawant" w:date="2022-03-31T08:48:00Z" w:initials="AS">
    <w:p w14:paraId="38D98DA2" w14:textId="77777777" w:rsidR="00C94D53" w:rsidRDefault="00C94D53" w:rsidP="00D764FA">
      <w:r>
        <w:rPr>
          <w:rStyle w:val="CommentReference"/>
        </w:rPr>
        <w:annotationRef/>
      </w:r>
      <w:r>
        <w:rPr>
          <w:sz w:val="20"/>
          <w:szCs w:val="20"/>
        </w:rPr>
        <w:t>We have defined them in the following section</w:t>
      </w:r>
    </w:p>
    <w:p w14:paraId="0D1B55CC" w14:textId="77777777" w:rsidR="00C94D53" w:rsidRDefault="00C94D53" w:rsidP="00D764FA"/>
  </w:comment>
  <w:comment w:id="186" w:author="Akshata Sawant" w:date="2022-03-31T08:51:00Z" w:initials="AS">
    <w:p w14:paraId="27913A41" w14:textId="77777777" w:rsidR="00C94D53" w:rsidRDefault="00C94D53" w:rsidP="00685A3F">
      <w:r>
        <w:rPr>
          <w:rStyle w:val="CommentReference"/>
        </w:rPr>
        <w:annotationRef/>
      </w:r>
      <w:r>
        <w:rPr>
          <w:sz w:val="20"/>
          <w:szCs w:val="20"/>
        </w:rPr>
        <w:t>Should I include this as a starting statement for Introducing,REST,HTTP and SOAP</w:t>
      </w:r>
    </w:p>
    <w:p w14:paraId="09749AB2" w14:textId="77777777" w:rsidR="00C94D53" w:rsidRDefault="00C94D53" w:rsidP="00685A3F"/>
  </w:comment>
  <w:comment w:id="191" w:author="Rounak Kulkarni" w:date="2022-03-29T13:50:00Z" w:initials="RK">
    <w:p w14:paraId="47707785" w14:textId="595F524A" w:rsidR="00B51E51" w:rsidRDefault="00B51E51" w:rsidP="00B51E51">
      <w:pPr>
        <w:pStyle w:val="CommentText"/>
      </w:pPr>
      <w:r>
        <w:rPr>
          <w:rStyle w:val="CommentReference"/>
        </w:rPr>
        <w:annotationRef/>
      </w:r>
      <w:r>
        <w:t>It is important to summarize what is covered in a particular section. Transition/closing statements give the readers a quick recap of the section and lead them into the next section. Let’s add these towards the end of every section.</w:t>
      </w:r>
    </w:p>
    <w:p w14:paraId="1BD53879" w14:textId="40A6003C" w:rsidR="00B51E51" w:rsidRDefault="00B51E51">
      <w:pPr>
        <w:pStyle w:val="CommentText"/>
      </w:pPr>
    </w:p>
  </w:comment>
  <w:comment w:id="192" w:author="Akshata Sawant" w:date="2022-04-01T09:58:00Z" w:initials="AS">
    <w:p w14:paraId="25DD90CD" w14:textId="77777777" w:rsidR="002C32C7" w:rsidRDefault="002C32C7" w:rsidP="00D75C68">
      <w:r>
        <w:rPr>
          <w:rStyle w:val="CommentReference"/>
        </w:rPr>
        <w:annotationRef/>
      </w:r>
      <w:r>
        <w:rPr>
          <w:sz w:val="20"/>
          <w:szCs w:val="20"/>
        </w:rPr>
        <w:t>Sure, will keep in mind henceforth!</w:t>
      </w:r>
    </w:p>
  </w:comment>
  <w:comment w:id="193" w:author="Rounak Kulkarni" w:date="2022-04-05T07:58:00Z" w:initials="RK">
    <w:p w14:paraId="3341F894" w14:textId="2EFC2113" w:rsidR="001C18DC" w:rsidRDefault="001C18DC">
      <w:pPr>
        <w:pStyle w:val="CommentText"/>
      </w:pPr>
      <w:r>
        <w:rPr>
          <w:rStyle w:val="CommentReference"/>
        </w:rPr>
        <w:annotationRef/>
      </w:r>
      <w:r>
        <w:t>Can we add a transition statement here? Also, any reason why we have deleted the text above?</w:t>
      </w:r>
    </w:p>
  </w:comment>
  <w:comment w:id="194" w:author="Akshata Sawant" w:date="2022-04-08T12:06:00Z" w:initials="AS">
    <w:p w14:paraId="3E8D137C" w14:textId="77777777" w:rsidR="00771086" w:rsidRDefault="00771086" w:rsidP="00781049">
      <w:r>
        <w:rPr>
          <w:rStyle w:val="CommentReference"/>
        </w:rPr>
        <w:annotationRef/>
      </w:r>
      <w:r>
        <w:rPr>
          <w:sz w:val="20"/>
          <w:szCs w:val="20"/>
        </w:rPr>
        <w:t>Done</w:t>
      </w:r>
    </w:p>
  </w:comment>
  <w:comment w:id="202" w:author="Akshata Sawant" w:date="2022-03-31T08:53:00Z" w:initials="AS">
    <w:p w14:paraId="650BB76A" w14:textId="45314B9F" w:rsidR="00312BBF" w:rsidRDefault="00312BBF" w:rsidP="009C31A8">
      <w:r>
        <w:rPr>
          <w:rStyle w:val="CommentReference"/>
        </w:rPr>
        <w:annotationRef/>
      </w:r>
      <w:r>
        <w:rPr>
          <w:sz w:val="20"/>
          <w:szCs w:val="20"/>
        </w:rPr>
        <w:t>Should it be “Introducing HTTP,REST and SOAP” as that is the order?</w:t>
      </w:r>
    </w:p>
    <w:p w14:paraId="0D8846EF" w14:textId="77777777" w:rsidR="00312BBF" w:rsidRDefault="00312BBF" w:rsidP="009C31A8"/>
  </w:comment>
  <w:comment w:id="203" w:author="Rounak Kulkarni" w:date="2022-04-05T07:57:00Z" w:initials="RK">
    <w:p w14:paraId="31B976CE" w14:textId="3E7A9EFA" w:rsidR="001C18DC" w:rsidRDefault="001C18DC">
      <w:pPr>
        <w:pStyle w:val="CommentText"/>
      </w:pPr>
      <w:r>
        <w:rPr>
          <w:rStyle w:val="CommentReference"/>
        </w:rPr>
        <w:annotationRef/>
      </w:r>
      <w:r>
        <w:t xml:space="preserve">It should be in the same order as the topics that are covered below. Since you are covering REST as the first topic followed by HTTP and SOAP, </w:t>
      </w:r>
      <w:r>
        <w:t>lets keep the title as ‘Introducing REST, HTTP, and SOAP’</w:t>
      </w:r>
    </w:p>
  </w:comment>
  <w:comment w:id="204" w:author="Akshata Sawant" w:date="2022-04-08T12:09:00Z" w:initials="AS">
    <w:p w14:paraId="37949F63" w14:textId="77777777" w:rsidR="00771086" w:rsidRDefault="00771086" w:rsidP="00AA2840">
      <w:r>
        <w:rPr>
          <w:rStyle w:val="CommentReference"/>
        </w:rPr>
        <w:annotationRef/>
      </w:r>
      <w:r>
        <w:rPr>
          <w:sz w:val="20"/>
          <w:szCs w:val="20"/>
        </w:rPr>
        <w:t>As it is comparison between REST and SOAP and HTTP is part of REST API. I’ll change it for now. You can make changes if otherwise.</w:t>
      </w:r>
    </w:p>
  </w:comment>
  <w:comment w:id="213" w:author="Yashi Gupta" w:date="2022-03-24T06:26:00Z" w:initials="YG">
    <w:p w14:paraId="16DD36BC" w14:textId="5BB35C19" w:rsidR="00660178" w:rsidRDefault="00660178">
      <w:pPr>
        <w:pStyle w:val="CommentText"/>
      </w:pPr>
      <w:r>
        <w:rPr>
          <w:rStyle w:val="CommentReference"/>
        </w:rPr>
        <w:annotationRef/>
      </w:r>
      <w:r>
        <w:t>Assuming this is the chapter strcuture you are going for, I have added this header here. Please let me know it this is okay.</w:t>
      </w:r>
    </w:p>
  </w:comment>
  <w:comment w:id="214" w:author="Akshata Sawant" w:date="2022-04-01T09:58:00Z" w:initials="AS">
    <w:p w14:paraId="2840F344" w14:textId="77777777" w:rsidR="00653B7E" w:rsidRDefault="00653B7E" w:rsidP="005B5406">
      <w:r>
        <w:rPr>
          <w:rStyle w:val="CommentReference"/>
        </w:rPr>
        <w:annotationRef/>
      </w:r>
      <w:r>
        <w:rPr>
          <w:sz w:val="20"/>
          <w:szCs w:val="20"/>
        </w:rPr>
        <w:t>Yes, perfect. Thanks.</w:t>
      </w:r>
    </w:p>
  </w:comment>
  <w:comment w:id="216" w:author="Yashi Gupta" w:date="2022-03-24T06:29:00Z" w:initials="YG">
    <w:p w14:paraId="51D1869D" w14:textId="5EC14EC5" w:rsidR="00660178" w:rsidRDefault="00660178">
      <w:pPr>
        <w:pStyle w:val="CommentText"/>
      </w:pPr>
      <w:r>
        <w:rPr>
          <w:rStyle w:val="CommentReference"/>
        </w:rPr>
        <w:annotationRef/>
      </w:r>
      <w:r>
        <w:t>Before discussing the features of the three, I think readers would appreciate a quick overview of of what HTTP, REST, and SOAP are and why they are used.</w:t>
      </w:r>
    </w:p>
  </w:comment>
  <w:comment w:id="217" w:author="Akshata Sawant" w:date="2022-04-01T10:08:00Z" w:initials="AS">
    <w:p w14:paraId="62345679" w14:textId="77777777" w:rsidR="006F3C17" w:rsidRDefault="006F3C17" w:rsidP="00BD2014">
      <w:r>
        <w:rPr>
          <w:rStyle w:val="CommentReference"/>
        </w:rPr>
        <w:annotationRef/>
      </w:r>
      <w:r>
        <w:rPr>
          <w:sz w:val="20"/>
          <w:szCs w:val="20"/>
        </w:rPr>
        <w:t>Please check, it’s concise, as we’ve elaborated ahead.</w:t>
      </w:r>
    </w:p>
  </w:comment>
  <w:comment w:id="244" w:author="Yashi Gupta" w:date="2022-03-24T06:29:00Z" w:initials="YG">
    <w:p w14:paraId="14A4C467" w14:textId="0CE6420B" w:rsidR="00285FD0" w:rsidRDefault="00285FD0" w:rsidP="00285FD0">
      <w:pPr>
        <w:pStyle w:val="CommentText"/>
      </w:pPr>
      <w:r>
        <w:rPr>
          <w:rStyle w:val="CommentReference"/>
        </w:rPr>
        <w:annotationRef/>
      </w:r>
      <w:r>
        <w:t>Have we changed the topic here? We want to add a sub-header or a header here so the readers aren’t confused and so that the sections flow logically.</w:t>
      </w:r>
    </w:p>
  </w:comment>
  <w:comment w:id="245" w:author="Akshata Sawant" w:date="2022-03-31T08:47:00Z" w:initials="AS">
    <w:p w14:paraId="100F527A" w14:textId="77777777" w:rsidR="00285FD0" w:rsidRDefault="00285FD0" w:rsidP="00285FD0">
      <w:r>
        <w:rPr>
          <w:rStyle w:val="CommentReference"/>
        </w:rPr>
        <w:annotationRef/>
      </w:r>
      <w:r>
        <w:rPr>
          <w:sz w:val="20"/>
          <w:szCs w:val="20"/>
        </w:rPr>
        <w:t xml:space="preserve">Introduction to HTTP, REST, SOAP is the topic i.e the sub header. </w:t>
      </w:r>
    </w:p>
    <w:p w14:paraId="36DBC87F" w14:textId="77777777" w:rsidR="00285FD0" w:rsidRDefault="00285FD0" w:rsidP="00285FD0">
      <w:r>
        <w:rPr>
          <w:sz w:val="20"/>
          <w:szCs w:val="20"/>
        </w:rPr>
        <w:t>I made it as introducing as we’re supposed to use gerund</w:t>
      </w:r>
    </w:p>
    <w:p w14:paraId="28A77021" w14:textId="77777777" w:rsidR="00285FD0" w:rsidRDefault="00285FD0" w:rsidP="00285FD0"/>
  </w:comment>
  <w:comment w:id="250" w:author="Yashi Gupta" w:date="2022-03-24T06:22:00Z" w:initials="YG">
    <w:p w14:paraId="3A855A1C" w14:textId="77777777" w:rsidR="00285FD0" w:rsidRDefault="00285FD0" w:rsidP="00285FD0">
      <w:pPr>
        <w:pStyle w:val="CommentText"/>
      </w:pPr>
      <w:r>
        <w:rPr>
          <w:rStyle w:val="CommentReference"/>
        </w:rPr>
        <w:annotationRef/>
      </w:r>
      <w:r>
        <w:t>Do we not want to define REST and SOAP API?</w:t>
      </w:r>
    </w:p>
  </w:comment>
  <w:comment w:id="251" w:author="Akshata Sawant" w:date="2022-03-31T08:48:00Z" w:initials="AS">
    <w:p w14:paraId="28DEBFE3" w14:textId="77777777" w:rsidR="00285FD0" w:rsidRDefault="00285FD0" w:rsidP="00285FD0">
      <w:r>
        <w:rPr>
          <w:rStyle w:val="CommentReference"/>
        </w:rPr>
        <w:annotationRef/>
      </w:r>
      <w:r>
        <w:rPr>
          <w:sz w:val="20"/>
          <w:szCs w:val="20"/>
        </w:rPr>
        <w:t>We have defined them in the following section</w:t>
      </w:r>
    </w:p>
    <w:p w14:paraId="04742788" w14:textId="77777777" w:rsidR="00285FD0" w:rsidRDefault="00285FD0" w:rsidP="00285FD0"/>
  </w:comment>
  <w:comment w:id="246" w:author="Akshata Sawant" w:date="2022-03-31T08:51:00Z" w:initials="AS">
    <w:p w14:paraId="771D4B7E" w14:textId="77777777" w:rsidR="00285FD0" w:rsidRDefault="00285FD0" w:rsidP="00285FD0">
      <w:r>
        <w:rPr>
          <w:rStyle w:val="CommentReference"/>
        </w:rPr>
        <w:annotationRef/>
      </w:r>
      <w:r>
        <w:rPr>
          <w:sz w:val="20"/>
          <w:szCs w:val="20"/>
        </w:rPr>
        <w:t>Should I include this as a starting statement for Introducing,REST,HTTP and SOAP</w:t>
      </w:r>
    </w:p>
    <w:p w14:paraId="39E61EBB" w14:textId="77777777" w:rsidR="00285FD0" w:rsidRDefault="00285FD0" w:rsidP="00285FD0"/>
  </w:comment>
  <w:comment w:id="247" w:author="Rounak Kulkarni" w:date="2022-04-05T08:01:00Z" w:initials="RK">
    <w:p w14:paraId="47708D27" w14:textId="435E48E3" w:rsidR="00FA7629" w:rsidRDefault="00FA7629">
      <w:pPr>
        <w:pStyle w:val="CommentText"/>
      </w:pPr>
      <w:r>
        <w:rPr>
          <w:rStyle w:val="CommentReference"/>
        </w:rPr>
        <w:annotationRef/>
      </w:r>
      <w:r>
        <w:t xml:space="preserve">This is a definition for </w:t>
      </w:r>
      <w:r>
        <w:t xml:space="preserve">REST right? If so, then </w:t>
      </w:r>
      <w:r w:rsidR="004F0540">
        <w:t>we can retain it here itself.</w:t>
      </w:r>
    </w:p>
  </w:comment>
  <w:comment w:id="248" w:author="Akshata Sawant" w:date="2022-04-08T12:10:00Z" w:initials="AS">
    <w:p w14:paraId="20FF007E" w14:textId="77777777" w:rsidR="00F65967" w:rsidRDefault="00F65967" w:rsidP="00A06B8D">
      <w:r>
        <w:rPr>
          <w:rStyle w:val="CommentReference"/>
        </w:rPr>
        <w:annotationRef/>
      </w:r>
      <w:r>
        <w:rPr>
          <w:sz w:val="20"/>
          <w:szCs w:val="20"/>
        </w:rPr>
        <w:t>Okay</w:t>
      </w:r>
    </w:p>
    <w:p w14:paraId="71C29792" w14:textId="77777777" w:rsidR="00F65967" w:rsidRDefault="00F65967" w:rsidP="00A06B8D"/>
  </w:comment>
  <w:comment w:id="259" w:author="Rounak Kulkarni" w:date="2022-03-29T13:53:00Z" w:initials="RK">
    <w:p w14:paraId="5BBF59ED" w14:textId="513DA5E9" w:rsidR="00042D3A" w:rsidRDefault="00042D3A">
      <w:pPr>
        <w:pStyle w:val="CommentText"/>
      </w:pPr>
      <w:r>
        <w:rPr>
          <w:rStyle w:val="CommentReference"/>
        </w:rPr>
        <w:annotationRef/>
      </w:r>
      <w:r>
        <w:t>Any specific reason as to why we have restructured the outline? ‘Introduction to RAML’ s the 2</w:t>
      </w:r>
      <w:r w:rsidRPr="00042D3A">
        <w:rPr>
          <w:vertAlign w:val="superscript"/>
        </w:rPr>
        <w:t>nd</w:t>
      </w:r>
      <w:r>
        <w:t xml:space="preserve"> main heading as per the outline.</w:t>
      </w:r>
    </w:p>
  </w:comment>
  <w:comment w:id="260" w:author="Akshata Sawant" w:date="2022-04-01T10:08:00Z" w:initials="AS">
    <w:p w14:paraId="0BDC415E" w14:textId="77777777" w:rsidR="003E52CD" w:rsidRDefault="003E52CD" w:rsidP="00C26459">
      <w:r>
        <w:rPr>
          <w:rStyle w:val="CommentReference"/>
        </w:rPr>
        <w:annotationRef/>
      </w:r>
      <w:r>
        <w:rPr>
          <w:sz w:val="20"/>
          <w:szCs w:val="20"/>
        </w:rPr>
        <w:t xml:space="preserve">Yes, because before getting started with RAML </w:t>
      </w:r>
    </w:p>
    <w:p w14:paraId="1BC462F5" w14:textId="77777777" w:rsidR="003E52CD" w:rsidRDefault="003E52CD" w:rsidP="00C26459">
      <w:r>
        <w:rPr>
          <w:sz w:val="20"/>
          <w:szCs w:val="20"/>
        </w:rPr>
        <w:t>, readers should be aware about the REST and SOAP and also about RAML and OAS which are different API design languages.</w:t>
      </w:r>
    </w:p>
  </w:comment>
  <w:comment w:id="261" w:author="Rounak Kulkarni" w:date="2022-03-29T14:03:00Z" w:initials="RK">
    <w:p w14:paraId="42FA65CC" w14:textId="58150022" w:rsidR="007E5583" w:rsidRDefault="007E5583">
      <w:pPr>
        <w:pStyle w:val="CommentText"/>
      </w:pPr>
      <w:r>
        <w:rPr>
          <w:rStyle w:val="CommentReference"/>
        </w:rPr>
        <w:annotationRef/>
      </w:r>
      <w:r>
        <w:t>For consistency, lets introduce these as per the heading. Since we have HTTP first in the heading, let’s bring it here followed by REST and SOAP.</w:t>
      </w:r>
    </w:p>
  </w:comment>
  <w:comment w:id="262" w:author="Akshata Sawant" w:date="2022-04-01T10:11:00Z" w:initials="AS">
    <w:p w14:paraId="58886CD3" w14:textId="77777777" w:rsidR="006F3C17" w:rsidRDefault="006F3C17" w:rsidP="00D268BC">
      <w:r>
        <w:rPr>
          <w:rStyle w:val="CommentReference"/>
        </w:rPr>
        <w:annotationRef/>
      </w:r>
      <w:r>
        <w:rPr>
          <w:sz w:val="20"/>
          <w:szCs w:val="20"/>
        </w:rPr>
        <w:t xml:space="preserve">Or we can change the heading as it should be first REST then http is part of rest, like protocol used by REST and then SOAP is another approach. </w:t>
      </w:r>
    </w:p>
    <w:p w14:paraId="04C3B758" w14:textId="77777777" w:rsidR="006F3C17" w:rsidRDefault="006F3C17" w:rsidP="00D268BC">
      <w:r>
        <w:rPr>
          <w:sz w:val="20"/>
          <w:szCs w:val="20"/>
        </w:rPr>
        <w:t>Or we can remove http from heading and just add it in REST section</w:t>
      </w:r>
    </w:p>
  </w:comment>
  <w:comment w:id="266" w:author="Yashi Gupta" w:date="2022-03-24T06:31:00Z" w:initials="YG">
    <w:p w14:paraId="3F9693A2" w14:textId="635D5287" w:rsidR="00660178" w:rsidRDefault="00660178">
      <w:pPr>
        <w:pStyle w:val="CommentText"/>
      </w:pPr>
      <w:r>
        <w:rPr>
          <w:rStyle w:val="CommentReference"/>
        </w:rPr>
        <w:annotationRef/>
      </w:r>
      <w:r w:rsidR="005428A9">
        <w:t xml:space="preserve">A suggestion - </w:t>
      </w:r>
      <w:r>
        <w:t>You can ex</w:t>
      </w:r>
      <w:r w:rsidR="005428A9">
        <w:t>p</w:t>
      </w:r>
      <w:r>
        <w:t>and this line for the definition and function of REST and do the same thing for HTTP and SOAP.</w:t>
      </w:r>
      <w:r w:rsidR="005428A9">
        <w:t xml:space="preserve"> If you have something else in mind, please let me know, but introducing the section is important as the reader should immediately know what they are about to learn. </w:t>
      </w:r>
    </w:p>
  </w:comment>
  <w:comment w:id="267" w:author="Akshata Sawant" w:date="2022-04-01T10:14:00Z" w:initials="AS">
    <w:p w14:paraId="7FE8A72E" w14:textId="77777777" w:rsidR="00973688" w:rsidRDefault="00973688" w:rsidP="006078B0">
      <w:r>
        <w:rPr>
          <w:rStyle w:val="CommentReference"/>
        </w:rPr>
        <w:annotationRef/>
      </w:r>
      <w:r>
        <w:rPr>
          <w:sz w:val="20"/>
          <w:szCs w:val="20"/>
        </w:rPr>
        <w:t>HTTP is sub section of REST API and hence we’re not defining it’s features.</w:t>
      </w:r>
    </w:p>
    <w:p w14:paraId="1B6286ED" w14:textId="77777777" w:rsidR="00973688" w:rsidRDefault="00973688" w:rsidP="006078B0">
      <w:r>
        <w:rPr>
          <w:sz w:val="20"/>
          <w:szCs w:val="20"/>
        </w:rPr>
        <w:t>It’s orignally REST vs SOAP. We can change the header to REST vs SOAP and that should be fine as well.</w:t>
      </w:r>
    </w:p>
  </w:comment>
  <w:comment w:id="278" w:author="Yashi Gupta" w:date="2022-03-24T06:38:00Z" w:initials="YG">
    <w:p w14:paraId="58FBDCFB" w14:textId="2DDEE546" w:rsidR="00A53390" w:rsidRDefault="00A53390">
      <w:pPr>
        <w:pStyle w:val="CommentText"/>
      </w:pPr>
      <w:r>
        <w:rPr>
          <w:rStyle w:val="CommentReference"/>
        </w:rPr>
        <w:annotationRef/>
      </w:r>
      <w:r>
        <w:t>This is also a good idea, breaking down the content into su</w:t>
      </w:r>
      <w:r w:rsidR="00D4535C">
        <w:t xml:space="preserve">b </w:t>
      </w:r>
      <w:r>
        <w:t>headers.</w:t>
      </w:r>
    </w:p>
  </w:comment>
  <w:comment w:id="289" w:author="Yashi Gupta" w:date="2022-03-24T06:36:00Z" w:initials="YG">
    <w:p w14:paraId="7917B03C" w14:textId="1CD0D5E0" w:rsidR="005428A9" w:rsidRDefault="005428A9">
      <w:pPr>
        <w:pStyle w:val="CommentText"/>
      </w:pPr>
      <w:r>
        <w:rPr>
          <w:rStyle w:val="CommentReference"/>
        </w:rPr>
        <w:annotationRef/>
      </w:r>
    </w:p>
  </w:comment>
  <w:comment w:id="287" w:author="Yashi Gupta" w:date="2022-03-24T06:38:00Z" w:initials="YG">
    <w:p w14:paraId="506ECC13" w14:textId="7DCC684C" w:rsidR="00A53390" w:rsidRDefault="00A53390">
      <w:pPr>
        <w:pStyle w:val="CommentText"/>
      </w:pPr>
      <w:r>
        <w:rPr>
          <w:rStyle w:val="CommentReference"/>
        </w:rPr>
        <w:annotationRef/>
      </w:r>
      <w:r>
        <w:t xml:space="preserve">We must define the abbrevations when used for the first time in a book/chapter. Please approve this edit. </w:t>
      </w:r>
    </w:p>
  </w:comment>
  <w:comment w:id="288" w:author="Akshata Sawant" w:date="2022-03-31T09:00:00Z" w:initials="AS">
    <w:p w14:paraId="362B5406" w14:textId="77777777" w:rsidR="005D56B6" w:rsidRDefault="005D56B6" w:rsidP="00B37442">
      <w:r>
        <w:rPr>
          <w:rStyle w:val="CommentReference"/>
        </w:rPr>
        <w:annotationRef/>
      </w:r>
      <w:r>
        <w:rPr>
          <w:sz w:val="20"/>
          <w:szCs w:val="20"/>
        </w:rPr>
        <w:t>Okay. thanks</w:t>
      </w:r>
    </w:p>
  </w:comment>
  <w:comment w:id="291" w:author="Yashi Gupta" w:date="2022-03-24T06:39:00Z" w:initials="YG">
    <w:p w14:paraId="25CA2239" w14:textId="37433C60" w:rsidR="00A53390" w:rsidRDefault="00A53390">
      <w:pPr>
        <w:pStyle w:val="CommentText"/>
      </w:pPr>
      <w:r>
        <w:rPr>
          <w:rStyle w:val="CommentReference"/>
        </w:rPr>
        <w:annotationRef/>
      </w:r>
      <w:r>
        <w:t>We avoid using words like ‘above’ and ‘below’ as the position of the image might change in the published book. Please follow this in the future chapters as well.</w:t>
      </w:r>
    </w:p>
  </w:comment>
  <w:comment w:id="292" w:author="Rounak Kulkarni" w:date="2022-03-29T13:58:00Z" w:initials="RK">
    <w:p w14:paraId="01C520B6" w14:textId="35D5F11C" w:rsidR="00E60A5B" w:rsidRDefault="00E60A5B">
      <w:pPr>
        <w:pStyle w:val="CommentText"/>
      </w:pPr>
      <w:r>
        <w:rPr>
          <w:rStyle w:val="CommentReference"/>
        </w:rPr>
        <w:annotationRef/>
      </w:r>
      <w:r>
        <w:t>Or we can use words like following, preceding, and more.</w:t>
      </w:r>
    </w:p>
  </w:comment>
  <w:comment w:id="293" w:author="Akshata Sawant" w:date="2022-03-31T08:58:00Z" w:initials="AS">
    <w:p w14:paraId="7B33AD83" w14:textId="77777777" w:rsidR="005D56B6" w:rsidRDefault="005D56B6" w:rsidP="00F51018">
      <w:r>
        <w:rPr>
          <w:rStyle w:val="CommentReference"/>
        </w:rPr>
        <w:annotationRef/>
      </w:r>
      <w:r>
        <w:rPr>
          <w:sz w:val="20"/>
          <w:szCs w:val="20"/>
        </w:rPr>
        <w:t>Alright</w:t>
      </w:r>
    </w:p>
  </w:comment>
  <w:comment w:id="295" w:author="Rounak Kulkarni" w:date="2022-03-29T14:00:00Z" w:initials="RK">
    <w:p w14:paraId="068945A6" w14:textId="089463DE" w:rsidR="00563132" w:rsidRDefault="0052250A" w:rsidP="00563132">
      <w:pPr>
        <w:pStyle w:val="CommentText"/>
        <w:numPr>
          <w:ilvl w:val="0"/>
          <w:numId w:val="40"/>
        </w:numPr>
        <w:rPr>
          <w:lang w:val="en-GB"/>
        </w:rPr>
      </w:pPr>
      <w:r>
        <w:rPr>
          <w:rStyle w:val="CommentReference"/>
        </w:rPr>
        <w:annotationRef/>
      </w:r>
      <w:r w:rsidR="00563132" w:rsidRPr="004260BF">
        <w:rPr>
          <w:lang w:val="en-GB"/>
        </w:rPr>
        <w:t>When providing</w:t>
      </w:r>
      <w:r w:rsidR="00563132">
        <w:rPr>
          <w:lang w:val="en-GB"/>
        </w:rPr>
        <w:t xml:space="preserve"> an image</w:t>
      </w:r>
      <w:r w:rsidR="00563132" w:rsidRPr="004260BF">
        <w:rPr>
          <w:lang w:val="en-GB"/>
        </w:rPr>
        <w:t xml:space="preserve">, you should frame it appropriately. A simple framing structure looks like this: introduce the </w:t>
      </w:r>
      <w:r w:rsidR="00563132">
        <w:rPr>
          <w:lang w:val="en-GB"/>
        </w:rPr>
        <w:t>image</w:t>
      </w:r>
      <w:r w:rsidR="00563132" w:rsidRPr="004260BF">
        <w:rPr>
          <w:lang w:val="en-GB"/>
        </w:rPr>
        <w:t xml:space="preserve"> &gt; provide the </w:t>
      </w:r>
      <w:r w:rsidR="00563132">
        <w:rPr>
          <w:lang w:val="en-GB"/>
        </w:rPr>
        <w:t>image</w:t>
      </w:r>
      <w:r w:rsidR="00563132" w:rsidRPr="004260BF">
        <w:rPr>
          <w:lang w:val="en-GB"/>
        </w:rPr>
        <w:t xml:space="preserve"> &gt; explain the </w:t>
      </w:r>
      <w:r w:rsidR="00563132">
        <w:rPr>
          <w:lang w:val="en-GB"/>
        </w:rPr>
        <w:t>image</w:t>
      </w:r>
      <w:r w:rsidR="00563132" w:rsidRPr="004260BF">
        <w:rPr>
          <w:lang w:val="en-GB"/>
        </w:rPr>
        <w:t>. This helps make sure readers are given sufficient content for the image.</w:t>
      </w:r>
    </w:p>
    <w:p w14:paraId="1A379CC9" w14:textId="5B41A3CE" w:rsidR="0052250A" w:rsidRDefault="0052250A">
      <w:pPr>
        <w:pStyle w:val="CommentText"/>
      </w:pPr>
    </w:p>
  </w:comment>
  <w:comment w:id="296" w:author="Akshata Sawant" w:date="2022-03-31T08:59:00Z" w:initials="AS">
    <w:p w14:paraId="1D889107" w14:textId="77777777" w:rsidR="005D56B6" w:rsidRDefault="005D56B6" w:rsidP="005F4D6D">
      <w:r>
        <w:rPr>
          <w:rStyle w:val="CommentReference"/>
        </w:rPr>
        <w:annotationRef/>
      </w:r>
      <w:r>
        <w:rPr>
          <w:sz w:val="20"/>
          <w:szCs w:val="20"/>
        </w:rPr>
        <w:t>Okay</w:t>
      </w:r>
    </w:p>
  </w:comment>
  <w:comment w:id="297" w:author="Rounak Kulkarni" w:date="2022-04-05T08:05:00Z" w:initials="RK">
    <w:p w14:paraId="44D8A862" w14:textId="6C733846" w:rsidR="007F3121" w:rsidRDefault="007F3121">
      <w:pPr>
        <w:pStyle w:val="CommentText"/>
      </w:pPr>
      <w:r>
        <w:rPr>
          <w:rStyle w:val="CommentReference"/>
        </w:rPr>
        <w:annotationRef/>
      </w:r>
      <w:r>
        <w:t xml:space="preserve">Can you edit it accordingly then? We have a lead-in text for the image but nothing to explain the image. It would help to elaborate more and explain the image before moving onto the next chapter.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98" w:author="Akshata Sawant" w:date="2022-04-08T12:19:00Z" w:initials="AS">
    <w:p w14:paraId="436CB909" w14:textId="77777777" w:rsidR="00E92C66" w:rsidRDefault="00E92C66" w:rsidP="00722CEF">
      <w:r>
        <w:rPr>
          <w:rStyle w:val="CommentReference"/>
        </w:rPr>
        <w:annotationRef/>
      </w:r>
      <w:r>
        <w:rPr>
          <w:sz w:val="20"/>
          <w:szCs w:val="20"/>
        </w:rPr>
        <w:t>I’ll keep in mind</w:t>
      </w:r>
    </w:p>
    <w:p w14:paraId="3D0355FA" w14:textId="77777777" w:rsidR="00E92C66" w:rsidRDefault="00E92C66" w:rsidP="00722CEF"/>
  </w:comment>
  <w:comment w:id="300" w:author="Rounak Kulkarni" w:date="2022-03-29T13:59:00Z" w:initials="RK">
    <w:p w14:paraId="065B12CD" w14:textId="44062B24" w:rsidR="00014AB3" w:rsidRDefault="00014AB3">
      <w:pPr>
        <w:pStyle w:val="CommentText"/>
      </w:pPr>
      <w:r>
        <w:rPr>
          <w:rStyle w:val="CommentReference"/>
        </w:rPr>
        <w:annotationRef/>
      </w:r>
      <w:r>
        <w:t>Can we change this to something specific to what we’re trying to show instead of where it is taken from?</w:t>
      </w:r>
    </w:p>
  </w:comment>
  <w:comment w:id="301" w:author="Rounak Kulkarni" w:date="2022-04-05T08:06:00Z" w:initials="RK">
    <w:p w14:paraId="6518237E" w14:textId="26E52E82" w:rsidR="007F3121" w:rsidRDefault="007F3121">
      <w:pPr>
        <w:pStyle w:val="CommentText"/>
      </w:pPr>
      <w:r>
        <w:rPr>
          <w:rStyle w:val="CommentReference"/>
        </w:rPr>
        <w:annotationRef/>
      </w:r>
      <w:r>
        <w:t xml:space="preserve">Can we reword </w:t>
      </w:r>
      <w:r>
        <w:t>this or do you feel this caption is okay?</w:t>
      </w:r>
    </w:p>
  </w:comment>
  <w:comment w:id="302" w:author="Akshata Sawant" w:date="2022-04-08T12:17:00Z" w:initials="AS">
    <w:p w14:paraId="3935B1CE" w14:textId="77777777" w:rsidR="009A79D4" w:rsidRDefault="009A79D4" w:rsidP="00E80B7D">
      <w:r>
        <w:rPr>
          <w:rStyle w:val="CommentReference"/>
        </w:rPr>
        <w:annotationRef/>
      </w:r>
      <w:r>
        <w:rPr>
          <w:sz w:val="20"/>
          <w:szCs w:val="20"/>
        </w:rPr>
        <w:t>Is it better now ?</w:t>
      </w:r>
    </w:p>
    <w:p w14:paraId="5BF30EBD" w14:textId="77777777" w:rsidR="009A79D4" w:rsidRDefault="009A79D4" w:rsidP="00E80B7D"/>
  </w:comment>
  <w:comment w:id="317" w:author="Rounak Kulkarni" w:date="2022-04-05T08:07:00Z" w:initials="RK">
    <w:p w14:paraId="46801556" w14:textId="16895FE0" w:rsidR="006B1B89" w:rsidRDefault="006B1B89">
      <w:pPr>
        <w:pStyle w:val="CommentText"/>
      </w:pPr>
      <w:r>
        <w:rPr>
          <w:rStyle w:val="CommentReference"/>
        </w:rPr>
        <w:annotationRef/>
      </w:r>
      <w:r>
        <w:t xml:space="preserve">Since these are not practical </w:t>
      </w:r>
      <w:r w:rsidR="0081401A">
        <w:t xml:space="preserve">or sequential </w:t>
      </w:r>
      <w:r>
        <w:t>steps</w:t>
      </w:r>
      <w:r w:rsidR="0081401A">
        <w:t xml:space="preserve">, I will format them as L-Bullets. We can use numerical lists for any </w:t>
      </w:r>
      <w:r w:rsidR="007A3633">
        <w:t>sequence (step-by-step process)</w:t>
      </w:r>
    </w:p>
  </w:comment>
  <w:comment w:id="318" w:author="Akshata Sawant" w:date="2022-04-08T12:20:00Z" w:initials="AS">
    <w:p w14:paraId="1214DEEB" w14:textId="77777777" w:rsidR="00E92C66" w:rsidRDefault="00E92C66" w:rsidP="00AC7D85">
      <w:r>
        <w:rPr>
          <w:rStyle w:val="CommentReference"/>
        </w:rPr>
        <w:annotationRef/>
      </w:r>
      <w:r>
        <w:rPr>
          <w:sz w:val="20"/>
          <w:szCs w:val="20"/>
        </w:rPr>
        <w:t>Okay</w:t>
      </w:r>
    </w:p>
    <w:p w14:paraId="45B8981D" w14:textId="77777777" w:rsidR="00E92C66" w:rsidRDefault="00E92C66" w:rsidP="00AC7D85"/>
  </w:comment>
  <w:comment w:id="339" w:author="Rounak Kulkarni" w:date="2022-04-05T08:10:00Z" w:initials="RK">
    <w:p w14:paraId="0AE60D03" w14:textId="55B079F5" w:rsidR="00C73604" w:rsidRDefault="00C73604">
      <w:pPr>
        <w:pStyle w:val="CommentText"/>
      </w:pPr>
      <w:r>
        <w:rPr>
          <w:rStyle w:val="CommentReference"/>
        </w:rPr>
        <w:annotationRef/>
      </w:r>
      <w:r>
        <w:t xml:space="preserve">A section ending with bullets looks abrupt. Please add a line here </w:t>
      </w:r>
      <w:r w:rsidR="00712381">
        <w:t xml:space="preserve">to maintain the flow. It can be something like – ‘Now that we have learned about REST and HTTPS, let us </w:t>
      </w:r>
      <w:r w:rsidR="00332BDE">
        <w:t>try and understand more about SOAP’. Feel free to modify this based on your understanding.</w:t>
      </w:r>
    </w:p>
  </w:comment>
  <w:comment w:id="342" w:author="Yashi Gupta" w:date="2022-03-24T06:41:00Z" w:initials="YG">
    <w:p w14:paraId="5AF5D114" w14:textId="23394AA6" w:rsidR="007B3607" w:rsidRDefault="007B3607">
      <w:pPr>
        <w:pStyle w:val="CommentText"/>
      </w:pPr>
      <w:r>
        <w:rPr>
          <w:rStyle w:val="CommentReference"/>
        </w:rPr>
        <w:annotationRef/>
      </w:r>
      <w:r>
        <w:t xml:space="preserve">To </w:t>
      </w:r>
      <w:r w:rsidR="00A011B7">
        <w:t>maintain</w:t>
      </w:r>
      <w:r>
        <w:t xml:space="preserve"> the consistency between REST, HTTP, and SOAP – would you like to write the</w:t>
      </w:r>
      <w:r w:rsidR="00A011B7">
        <w:t xml:space="preserve"> </w:t>
      </w:r>
      <w:r>
        <w:t xml:space="preserve">features of HTTP too? </w:t>
      </w:r>
    </w:p>
  </w:comment>
  <w:comment w:id="343" w:author="Akshata Sawant" w:date="2022-04-01T10:14:00Z" w:initials="AS">
    <w:p w14:paraId="5393EEE4" w14:textId="77777777" w:rsidR="00961DC0" w:rsidRDefault="00961DC0" w:rsidP="00444749">
      <w:r>
        <w:rPr>
          <w:rStyle w:val="CommentReference"/>
        </w:rPr>
        <w:annotationRef/>
      </w:r>
      <w:r>
        <w:rPr>
          <w:sz w:val="20"/>
          <w:szCs w:val="20"/>
        </w:rPr>
        <w:t>explained above. REST vs SOAP</w:t>
      </w:r>
    </w:p>
  </w:comment>
  <w:comment w:id="264" w:author="Yashi Gupta" w:date="2022-03-24T06:28:00Z" w:initials="YG">
    <w:p w14:paraId="08BB77F2" w14:textId="6D409377" w:rsidR="00660178" w:rsidRDefault="00660178" w:rsidP="00660178">
      <w:pPr>
        <w:pStyle w:val="CommentText"/>
      </w:pPr>
      <w:r>
        <w:rPr>
          <w:rStyle w:val="CommentReference"/>
        </w:rPr>
        <w:annotationRef/>
      </w:r>
      <w:r>
        <w:t>This sounds like an introduction to REST, SOAP, and HTTP – which is the third topic in the outline. If this is how you want the chapter to flow then we will have to update the outline accordingly.</w:t>
      </w:r>
    </w:p>
    <w:p w14:paraId="1AF54666" w14:textId="77777777" w:rsidR="00660178" w:rsidRDefault="00660178" w:rsidP="00660178">
      <w:pPr>
        <w:pStyle w:val="CommentText"/>
      </w:pPr>
    </w:p>
    <w:p w14:paraId="745A1612" w14:textId="4E9A7578" w:rsidR="00660178" w:rsidRDefault="00660178" w:rsidP="00660178">
      <w:pPr>
        <w:pStyle w:val="CommentText"/>
      </w:pPr>
      <w:r>
        <w:t>But are we sure we don’t want to introduce RAML first?</w:t>
      </w:r>
    </w:p>
  </w:comment>
  <w:comment w:id="265" w:author="Akshata Sawant" w:date="2022-03-31T10:36:00Z" w:initials="AS">
    <w:p w14:paraId="60059D4C" w14:textId="77777777" w:rsidR="00CD6F53" w:rsidRDefault="00CD6F53" w:rsidP="00C4430D">
      <w:r>
        <w:rPr>
          <w:rStyle w:val="CommentReference"/>
        </w:rPr>
        <w:annotationRef/>
      </w:r>
      <w:r>
        <w:rPr>
          <w:sz w:val="20"/>
          <w:szCs w:val="20"/>
        </w:rPr>
        <w:t xml:space="preserve">We need to update outline for sure. </w:t>
      </w:r>
    </w:p>
    <w:p w14:paraId="527068EA" w14:textId="77777777" w:rsidR="00CD6F53" w:rsidRDefault="00CD6F53" w:rsidP="00C4430D">
      <w:r>
        <w:rPr>
          <w:sz w:val="20"/>
          <w:szCs w:val="20"/>
        </w:rPr>
        <w:t>We can begin with HTTP,REST and SOAP and later RAML</w:t>
      </w:r>
    </w:p>
    <w:p w14:paraId="3D75BFF6" w14:textId="77777777" w:rsidR="00CD6F53" w:rsidRDefault="00CD6F53" w:rsidP="00C4430D"/>
  </w:comment>
  <w:comment w:id="355" w:author="Yashi Gupta" w:date="2022-03-24T06:44:00Z" w:initials="YG">
    <w:p w14:paraId="0EE60259" w14:textId="695209DF" w:rsidR="007B3607" w:rsidRDefault="007B3607" w:rsidP="007B3607">
      <w:pPr>
        <w:pStyle w:val="CommentText"/>
        <w:rPr>
          <w:lang w:val="en-GB"/>
        </w:rPr>
      </w:pPr>
      <w:r>
        <w:rPr>
          <w:rStyle w:val="CommentReference"/>
        </w:rPr>
        <w:annotationRef/>
      </w:r>
      <w:r w:rsidRPr="007B3607">
        <w:rPr>
          <w:lang w:val="en-GB"/>
        </w:rPr>
        <w:t>At the end of every H1 section, you should use signposting</w:t>
      </w:r>
      <w:r w:rsidR="004477EA">
        <w:rPr>
          <w:lang w:val="en-GB"/>
        </w:rPr>
        <w:t xml:space="preserve"> (a transition line)</w:t>
      </w:r>
      <w:r w:rsidRPr="007B3607">
        <w:rPr>
          <w:lang w:val="en-GB"/>
        </w:rPr>
        <w:t xml:space="preserve">. This involves: </w:t>
      </w:r>
    </w:p>
    <w:p w14:paraId="75D1B387" w14:textId="77777777" w:rsidR="007B3607" w:rsidRPr="007B3607" w:rsidRDefault="007B3607" w:rsidP="007B3607">
      <w:pPr>
        <w:pStyle w:val="CommentText"/>
        <w:rPr>
          <w:lang w:val="en-IN"/>
        </w:rPr>
      </w:pPr>
    </w:p>
    <w:p w14:paraId="28F4CB61" w14:textId="77777777" w:rsidR="007B3607" w:rsidRPr="007B3607" w:rsidRDefault="007B3607" w:rsidP="007B3607">
      <w:pPr>
        <w:pStyle w:val="CommentText"/>
        <w:numPr>
          <w:ilvl w:val="0"/>
          <w:numId w:val="33"/>
        </w:numPr>
        <w:rPr>
          <w:lang w:val="en-IN"/>
        </w:rPr>
      </w:pPr>
      <w:r w:rsidRPr="007B3607">
        <w:rPr>
          <w:lang w:val="en-GB"/>
        </w:rPr>
        <w:t>Reminding the reader of what they have learnt</w:t>
      </w:r>
    </w:p>
    <w:p w14:paraId="522B00CF" w14:textId="77777777" w:rsidR="007B3607" w:rsidRPr="007B3607" w:rsidRDefault="007B3607" w:rsidP="007B3607">
      <w:pPr>
        <w:pStyle w:val="CommentText"/>
        <w:numPr>
          <w:ilvl w:val="0"/>
          <w:numId w:val="33"/>
        </w:numPr>
        <w:rPr>
          <w:lang w:val="en-IN"/>
        </w:rPr>
      </w:pPr>
      <w:r w:rsidRPr="007B3607">
        <w:rPr>
          <w:lang w:val="en-GB"/>
        </w:rPr>
        <w:t>Explaining why the information is important</w:t>
      </w:r>
    </w:p>
    <w:p w14:paraId="56CAE45B" w14:textId="08E12840" w:rsidR="007B3607" w:rsidRPr="007B3607" w:rsidRDefault="007B3607" w:rsidP="007B3607">
      <w:pPr>
        <w:pStyle w:val="CommentText"/>
        <w:numPr>
          <w:ilvl w:val="0"/>
          <w:numId w:val="33"/>
        </w:numPr>
        <w:rPr>
          <w:lang w:val="en-IN"/>
        </w:rPr>
      </w:pPr>
      <w:r w:rsidRPr="007B3607">
        <w:rPr>
          <w:lang w:val="en-GB"/>
        </w:rPr>
        <w:t xml:space="preserve">Linking the previous topic to the next section. </w:t>
      </w:r>
    </w:p>
    <w:p w14:paraId="40D1C96F" w14:textId="77777777" w:rsidR="007B3607" w:rsidRPr="007B3607" w:rsidRDefault="007B3607" w:rsidP="007B3607">
      <w:pPr>
        <w:pStyle w:val="CommentText"/>
        <w:rPr>
          <w:lang w:val="en-IN"/>
        </w:rPr>
      </w:pPr>
    </w:p>
    <w:p w14:paraId="6F5A2E6C" w14:textId="38B00CBB" w:rsidR="007B3607" w:rsidRPr="007B3607" w:rsidRDefault="007B3607">
      <w:pPr>
        <w:pStyle w:val="CommentText"/>
        <w:rPr>
          <w:lang w:val="en-IN"/>
        </w:rPr>
      </w:pPr>
      <w:r w:rsidRPr="007B3607">
        <w:rPr>
          <w:lang w:val="en-GB"/>
        </w:rPr>
        <w:t>This reminds the reader of the purpose of the chapter, the value of the content, and maintains the logical flow of content.</w:t>
      </w:r>
    </w:p>
  </w:comment>
  <w:comment w:id="356" w:author="Akshata Sawant" w:date="2022-04-01T10:16:00Z" w:initials="AS">
    <w:p w14:paraId="4810958B" w14:textId="77777777" w:rsidR="00961DC0" w:rsidRDefault="00961DC0" w:rsidP="00E16415">
      <w:r>
        <w:rPr>
          <w:rStyle w:val="CommentReference"/>
        </w:rPr>
        <w:annotationRef/>
      </w:r>
      <w:r>
        <w:rPr>
          <w:sz w:val="20"/>
          <w:szCs w:val="20"/>
        </w:rPr>
        <w:t>Alright. I’ll keep in mind. Thanks.</w:t>
      </w:r>
    </w:p>
    <w:p w14:paraId="3F45C55F" w14:textId="77777777" w:rsidR="00961DC0" w:rsidRDefault="00961DC0" w:rsidP="00E16415"/>
  </w:comment>
  <w:comment w:id="362" w:author="Rounak Kulkarni" w:date="2022-04-05T08:12:00Z" w:initials="RK">
    <w:p w14:paraId="4E07F9FA" w14:textId="223DACA8" w:rsidR="00F63386" w:rsidRDefault="00F63386">
      <w:pPr>
        <w:pStyle w:val="CommentText"/>
      </w:pPr>
      <w:r>
        <w:rPr>
          <w:rStyle w:val="CommentReference"/>
        </w:rPr>
        <w:annotationRef/>
      </w:r>
      <w:r>
        <w:t xml:space="preserve">Will the readers understand that by respective API modelling language, we mean OAS and RAML? Can we </w:t>
      </w:r>
      <w:r w:rsidR="00D414E2">
        <w:t>make this more specific so that it is clearer and flows well into the next topic?</w:t>
      </w:r>
    </w:p>
  </w:comment>
  <w:comment w:id="363" w:author="Akshata Sawant" w:date="2022-04-08T12:26:00Z" w:initials="AS">
    <w:p w14:paraId="0729C5C5" w14:textId="77777777" w:rsidR="00C44ADB" w:rsidRDefault="00C44ADB" w:rsidP="00A02618">
      <w:r>
        <w:rPr>
          <w:rStyle w:val="CommentReference"/>
        </w:rPr>
        <w:annotationRef/>
      </w:r>
      <w:r>
        <w:rPr>
          <w:sz w:val="20"/>
          <w:szCs w:val="20"/>
        </w:rPr>
        <w:t>Done</w:t>
      </w:r>
    </w:p>
  </w:comment>
  <w:comment w:id="372" w:author="Yashi Gupta" w:date="2022-03-24T06:45:00Z" w:initials="YG">
    <w:p w14:paraId="380A8EDB" w14:textId="6894B848" w:rsidR="007B3607" w:rsidRDefault="007B3607">
      <w:pPr>
        <w:pStyle w:val="CommentText"/>
      </w:pPr>
      <w:r>
        <w:rPr>
          <w:rStyle w:val="CommentReference"/>
        </w:rPr>
        <w:annotationRef/>
      </w:r>
      <w:r>
        <w:t>The outline does not mention OAS, could you please let me know if it was updated?</w:t>
      </w:r>
    </w:p>
  </w:comment>
  <w:comment w:id="373" w:author="Akshata Sawant" w:date="2022-03-31T10:00:00Z" w:initials="AS">
    <w:p w14:paraId="5C75448F" w14:textId="77777777" w:rsidR="003A0B21" w:rsidRDefault="003A0B21" w:rsidP="00CA089A">
      <w:r>
        <w:rPr>
          <w:rStyle w:val="CommentReference"/>
        </w:rPr>
        <w:annotationRef/>
      </w:r>
      <w:r>
        <w:rPr>
          <w:sz w:val="20"/>
          <w:szCs w:val="20"/>
        </w:rPr>
        <w:t>It was not mentioned previously, but I realised it while writing the chapter. We can add it in the outline</w:t>
      </w:r>
    </w:p>
    <w:p w14:paraId="19D410FF" w14:textId="77777777" w:rsidR="003A0B21" w:rsidRDefault="003A0B21" w:rsidP="00CA089A"/>
  </w:comment>
  <w:comment w:id="384" w:author="Yashi Gupta" w:date="2022-03-24T06:47:00Z" w:initials="YG">
    <w:p w14:paraId="517E2C5A" w14:textId="779CC174" w:rsidR="00F8386E" w:rsidRDefault="00F8386E">
      <w:pPr>
        <w:pStyle w:val="CommentText"/>
      </w:pPr>
      <w:r>
        <w:rPr>
          <w:rStyle w:val="CommentReference"/>
        </w:rPr>
        <w:annotationRef/>
      </w:r>
      <w:r>
        <w:t xml:space="preserve">Can we give separate headers for pros and cons? It would become easier for the readers to skim that way. </w:t>
      </w:r>
    </w:p>
  </w:comment>
  <w:comment w:id="385" w:author="Akshata Sawant" w:date="2022-03-31T10:02:00Z" w:initials="AS">
    <w:p w14:paraId="6849B380" w14:textId="77777777" w:rsidR="003A0B21" w:rsidRDefault="003A0B21" w:rsidP="00FC1C5B">
      <w:r>
        <w:rPr>
          <w:rStyle w:val="CommentReference"/>
        </w:rPr>
        <w:annotationRef/>
      </w:r>
      <w:r>
        <w:rPr>
          <w:sz w:val="20"/>
          <w:szCs w:val="20"/>
        </w:rPr>
        <w:t xml:space="preserve">OAS and RAML are two different format and both have separate pros and cons. Iinside OAS and RAML we can give pros n cons </w:t>
      </w:r>
    </w:p>
  </w:comment>
  <w:comment w:id="387" w:author="Yashi Gupta" w:date="2022-03-24T06:48:00Z" w:initials="YG">
    <w:p w14:paraId="4F84F702" w14:textId="6E781A47" w:rsidR="00F8386E" w:rsidRDefault="00F8386E">
      <w:pPr>
        <w:pStyle w:val="CommentText"/>
      </w:pPr>
      <w:r>
        <w:rPr>
          <w:rStyle w:val="CommentReference"/>
        </w:rPr>
        <w:annotationRef/>
      </w:r>
      <w:r>
        <w:t>It doesn’t sound like either pro or con. So maybe we can use this sort of structure:</w:t>
      </w:r>
    </w:p>
    <w:p w14:paraId="480BA9CB" w14:textId="77777777" w:rsidR="00F8386E" w:rsidRDefault="00F8386E">
      <w:pPr>
        <w:pStyle w:val="CommentText"/>
      </w:pPr>
    </w:p>
    <w:p w14:paraId="22A93B2C" w14:textId="77777777" w:rsidR="00F8386E" w:rsidRDefault="00F8386E">
      <w:pPr>
        <w:pStyle w:val="CommentText"/>
      </w:pPr>
      <w:r>
        <w:t>OAS (H2)</w:t>
      </w:r>
    </w:p>
    <w:p w14:paraId="7EB9041C" w14:textId="77777777" w:rsidR="00F8386E" w:rsidRDefault="00F8386E">
      <w:pPr>
        <w:pStyle w:val="CommentText"/>
      </w:pPr>
    </w:p>
    <w:p w14:paraId="68E61BAC" w14:textId="77777777" w:rsidR="00F8386E" w:rsidRDefault="00F8386E">
      <w:pPr>
        <w:pStyle w:val="CommentText"/>
      </w:pPr>
      <w:r>
        <w:t>&lt;This line&gt;</w:t>
      </w:r>
    </w:p>
    <w:p w14:paraId="1D10348D" w14:textId="77777777" w:rsidR="00F8386E" w:rsidRDefault="00F8386E">
      <w:pPr>
        <w:pStyle w:val="CommentText"/>
      </w:pPr>
    </w:p>
    <w:p w14:paraId="07C64B8C" w14:textId="77777777" w:rsidR="00F8386E" w:rsidRDefault="00F8386E">
      <w:pPr>
        <w:pStyle w:val="CommentText"/>
      </w:pPr>
      <w:r>
        <w:t>Pros of OAS (H3)</w:t>
      </w:r>
    </w:p>
    <w:p w14:paraId="6AC3F337" w14:textId="77777777" w:rsidR="00F8386E" w:rsidRDefault="00F8386E">
      <w:pPr>
        <w:pStyle w:val="CommentText"/>
      </w:pPr>
    </w:p>
    <w:p w14:paraId="1217B074" w14:textId="77777777" w:rsidR="00F8386E" w:rsidRDefault="00F8386E">
      <w:pPr>
        <w:pStyle w:val="CommentText"/>
      </w:pPr>
      <w:r>
        <w:t>Cons of OAS (H3)</w:t>
      </w:r>
    </w:p>
    <w:p w14:paraId="6EC1C42B" w14:textId="77777777" w:rsidR="00F8386E" w:rsidRDefault="00F8386E">
      <w:pPr>
        <w:pStyle w:val="CommentText"/>
      </w:pPr>
    </w:p>
    <w:p w14:paraId="51F40CF9" w14:textId="77777777" w:rsidR="00F8386E" w:rsidRDefault="00F8386E">
      <w:pPr>
        <w:pStyle w:val="CommentText"/>
      </w:pPr>
      <w:r>
        <w:t>… and follow a similar format for RAML.</w:t>
      </w:r>
    </w:p>
    <w:p w14:paraId="68DE7994" w14:textId="77777777" w:rsidR="00F8386E" w:rsidRDefault="00F8386E">
      <w:pPr>
        <w:pStyle w:val="CommentText"/>
      </w:pPr>
    </w:p>
    <w:p w14:paraId="52057493" w14:textId="664631FF" w:rsidR="00F8386E" w:rsidRDefault="00F8386E">
      <w:pPr>
        <w:pStyle w:val="CommentText"/>
      </w:pPr>
      <w:r>
        <w:t>Let me know what you think.</w:t>
      </w:r>
    </w:p>
  </w:comment>
  <w:comment w:id="388" w:author="Akshata Sawant" w:date="2022-03-31T10:41:00Z" w:initials="AS">
    <w:p w14:paraId="3089B1E2" w14:textId="77777777" w:rsidR="00292CE8" w:rsidRDefault="00292CE8" w:rsidP="00BC2B87">
      <w:r>
        <w:rPr>
          <w:rStyle w:val="CommentReference"/>
        </w:rPr>
        <w:annotationRef/>
      </w:r>
      <w:r>
        <w:rPr>
          <w:sz w:val="20"/>
          <w:szCs w:val="20"/>
        </w:rPr>
        <w:t xml:space="preserve">It sounds good, I was initially planning to do the same but considering the page count, I avoided doing so. </w:t>
      </w:r>
    </w:p>
  </w:comment>
  <w:comment w:id="389" w:author="Akshata Sawant" w:date="2022-04-01T10:39:00Z" w:initials="AS">
    <w:p w14:paraId="20FC9925" w14:textId="77777777" w:rsidR="00C51BC6" w:rsidRDefault="00C51BC6" w:rsidP="009F4EA6">
      <w:r>
        <w:rPr>
          <w:rStyle w:val="CommentReference"/>
        </w:rPr>
        <w:annotationRef/>
      </w:r>
      <w:r>
        <w:rPr>
          <w:sz w:val="20"/>
          <w:szCs w:val="20"/>
        </w:rPr>
        <w:t>I’ve changed it to capabilities from pros and cons, as we’ve covered all the prime aspects of both.</w:t>
      </w:r>
    </w:p>
  </w:comment>
  <w:comment w:id="390" w:author="Rounak Kulkarni" w:date="2022-03-29T14:28:00Z" w:initials="RK">
    <w:p w14:paraId="3F8BBDF9" w14:textId="158BDA4A" w:rsidR="009A0CBC" w:rsidRDefault="009A0CBC">
      <w:pPr>
        <w:pStyle w:val="CommentText"/>
      </w:pPr>
      <w:r>
        <w:rPr>
          <w:rStyle w:val="CommentReference"/>
        </w:rPr>
        <w:annotationRef/>
      </w:r>
      <w:r>
        <w:t xml:space="preserve">The </w:t>
      </w:r>
      <w:r w:rsidR="000E0883">
        <w:t>1</w:t>
      </w:r>
      <w:r w:rsidR="000E0883" w:rsidRPr="000E0883">
        <w:rPr>
          <w:vertAlign w:val="superscript"/>
        </w:rPr>
        <w:t>st</w:t>
      </w:r>
      <w:r w:rsidR="000E0883">
        <w:t xml:space="preserve"> sentence can act like an intro of sorts since it talks about the history and is not really a pro or con.</w:t>
      </w:r>
    </w:p>
  </w:comment>
  <w:comment w:id="391" w:author="Rounak Kulkarni" w:date="2022-04-05T08:14:00Z" w:initials="RK">
    <w:p w14:paraId="28D1CC15" w14:textId="68893537" w:rsidR="00217772" w:rsidRDefault="00217772">
      <w:pPr>
        <w:pStyle w:val="CommentText"/>
      </w:pPr>
      <w:r>
        <w:rPr>
          <w:rStyle w:val="CommentReference"/>
        </w:rPr>
        <w:annotationRef/>
      </w:r>
      <w:r>
        <w:t>What do you think about this?</w:t>
      </w:r>
    </w:p>
  </w:comment>
  <w:comment w:id="392" w:author="Akshata Sawant" w:date="2022-04-08T12:33:00Z" w:initials="AS">
    <w:p w14:paraId="22F97AD3" w14:textId="77777777" w:rsidR="001F08F6" w:rsidRDefault="001F08F6" w:rsidP="009F26E1">
      <w:r>
        <w:rPr>
          <w:rStyle w:val="CommentReference"/>
        </w:rPr>
        <w:annotationRef/>
      </w:r>
      <w:r>
        <w:rPr>
          <w:sz w:val="20"/>
          <w:szCs w:val="20"/>
        </w:rPr>
        <w:t>makes sense</w:t>
      </w:r>
    </w:p>
    <w:p w14:paraId="57E9B9EE" w14:textId="77777777" w:rsidR="001F08F6" w:rsidRDefault="001F08F6" w:rsidP="009F26E1"/>
  </w:comment>
  <w:comment w:id="404" w:author="Rounak Kulkarni" w:date="2022-04-05T08:15:00Z" w:initials="RK">
    <w:p w14:paraId="3505B8B9" w14:textId="3C8ED207" w:rsidR="00927377" w:rsidRDefault="00927377">
      <w:pPr>
        <w:pStyle w:val="CommentText"/>
      </w:pPr>
      <w:r>
        <w:rPr>
          <w:rStyle w:val="CommentReference"/>
        </w:rPr>
        <w:annotationRef/>
      </w:r>
      <w:r>
        <w:t>Likewise, even this can be an intro sentence rather than a bullet point.</w:t>
      </w:r>
    </w:p>
  </w:comment>
  <w:comment w:id="405" w:author="Akshata Sawant" w:date="2022-04-08T12:33:00Z" w:initials="AS">
    <w:p w14:paraId="52BC5421" w14:textId="77777777" w:rsidR="001F08F6" w:rsidRDefault="001F08F6" w:rsidP="004A309E">
      <w:r>
        <w:rPr>
          <w:rStyle w:val="CommentReference"/>
        </w:rPr>
        <w:annotationRef/>
      </w:r>
      <w:r>
        <w:rPr>
          <w:sz w:val="20"/>
          <w:szCs w:val="20"/>
        </w:rPr>
        <w:t>Okay will do it for both</w:t>
      </w:r>
    </w:p>
    <w:p w14:paraId="1DF459F2" w14:textId="77777777" w:rsidR="001F08F6" w:rsidRDefault="001F08F6" w:rsidP="004A309E"/>
  </w:comment>
  <w:comment w:id="411" w:author="Yashi Gupta" w:date="2022-03-24T06:50:00Z" w:initials="YG">
    <w:p w14:paraId="404CB664" w14:textId="422B583B" w:rsidR="00F8386E" w:rsidRDefault="00F8386E">
      <w:pPr>
        <w:pStyle w:val="CommentText"/>
      </w:pPr>
      <w:r>
        <w:rPr>
          <w:rStyle w:val="CommentReference"/>
        </w:rPr>
        <w:annotationRef/>
      </w:r>
    </w:p>
  </w:comment>
  <w:comment w:id="415" w:author="Yashi Gupta" w:date="2022-03-24T06:52:00Z" w:initials="YG">
    <w:p w14:paraId="74EB44DC" w14:textId="77777777" w:rsidR="00A41EE3" w:rsidRDefault="00A41EE3" w:rsidP="00A41EE3">
      <w:pPr>
        <w:pStyle w:val="CommentText"/>
      </w:pPr>
      <w:r>
        <w:rPr>
          <w:rStyle w:val="CommentReference"/>
        </w:rPr>
        <w:annotationRef/>
      </w:r>
      <w:r>
        <w:t>This sounds more like a signpost, a transition line. I would recommend using it at the end of whatever section is above this one. Please, let me know what you think.</w:t>
      </w:r>
    </w:p>
  </w:comment>
  <w:comment w:id="416" w:author="Akshata Sawant" w:date="2022-03-31T10:20:00Z" w:initials="AS">
    <w:p w14:paraId="00BDA0F7" w14:textId="77777777" w:rsidR="00A41EE3" w:rsidRDefault="00A41EE3" w:rsidP="00A41EE3">
      <w:r>
        <w:rPr>
          <w:rStyle w:val="CommentReference"/>
        </w:rPr>
        <w:annotationRef/>
      </w:r>
      <w:r>
        <w:rPr>
          <w:sz w:val="20"/>
          <w:szCs w:val="20"/>
        </w:rPr>
        <w:t>Makes sense. I’ll add it above.</w:t>
      </w:r>
    </w:p>
  </w:comment>
  <w:comment w:id="425" w:author="Yashi Gupta" w:date="2022-03-24T06:51:00Z" w:initials="YG">
    <w:p w14:paraId="20F45F51" w14:textId="4A454928" w:rsidR="00F8386E" w:rsidRDefault="00F8386E">
      <w:pPr>
        <w:pStyle w:val="CommentText"/>
      </w:pPr>
      <w:r>
        <w:rPr>
          <w:rStyle w:val="CommentReference"/>
        </w:rPr>
        <w:annotationRef/>
      </w:r>
      <w:r>
        <w:t>This is an additional section—not mentioned in the outline—please let me know if the outline for this chapter was updated.</w:t>
      </w:r>
    </w:p>
  </w:comment>
  <w:comment w:id="426" w:author="Akshata Sawant" w:date="2022-03-31T10:16:00Z" w:initials="AS">
    <w:p w14:paraId="7491F4EE" w14:textId="77777777" w:rsidR="0039000B" w:rsidRDefault="0039000B" w:rsidP="003F7747">
      <w:r>
        <w:rPr>
          <w:rStyle w:val="CommentReference"/>
        </w:rPr>
        <w:annotationRef/>
      </w:r>
      <w:r>
        <w:rPr>
          <w:sz w:val="20"/>
          <w:szCs w:val="20"/>
        </w:rPr>
        <w:t xml:space="preserve">It was not updated previously. But we can update it. I did speak to co authors and they’ve agreed. Similarly my next chapters also include some changes in outline, should I mention it prior ? I’m sorry I’m not fully aware. </w:t>
      </w:r>
    </w:p>
  </w:comment>
  <w:comment w:id="427" w:author="Rounak Kulkarni" w:date="2022-04-05T08:17:00Z" w:initials="RK">
    <w:p w14:paraId="4F382A53" w14:textId="2D2171EB" w:rsidR="00245E1A" w:rsidRDefault="00245E1A">
      <w:pPr>
        <w:pStyle w:val="CommentText"/>
      </w:pPr>
      <w:r>
        <w:rPr>
          <w:rStyle w:val="CommentReference"/>
        </w:rPr>
        <w:annotationRef/>
      </w:r>
      <w:r>
        <w:t xml:space="preserve">Yeah adding or modifying the content if you feel it would be more useful is always welcome. It would be great to discuss this with the PPMs so that they’re aware and </w:t>
      </w:r>
      <w:r w:rsidR="00887F58">
        <w:t xml:space="preserve">the rest of the things can be planned accordingly. </w:t>
      </w:r>
      <w:r w:rsidR="00887F5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20" w:author="Yashi Gupta" w:date="2022-03-24T07:44:00Z" w:initials="YG">
    <w:p w14:paraId="64326E53" w14:textId="1E6E33B1" w:rsidR="000801BD" w:rsidRDefault="000801BD">
      <w:pPr>
        <w:pStyle w:val="CommentText"/>
      </w:pPr>
      <w:r>
        <w:rPr>
          <w:rStyle w:val="CommentReference"/>
        </w:rPr>
        <w:annotationRef/>
      </w:r>
      <w:r>
        <w:t>Please note that H1, H2, 3 headings are written in sentence case and not title case. Please follow these in the future chapters as well. Thanks!</w:t>
      </w:r>
    </w:p>
  </w:comment>
  <w:comment w:id="421" w:author="Akshata Sawant" w:date="2022-03-31T10:24:00Z" w:initials="AS">
    <w:p w14:paraId="0A32D070" w14:textId="77777777" w:rsidR="004D5433" w:rsidRDefault="004D5433" w:rsidP="00BA2689">
      <w:r>
        <w:rPr>
          <w:rStyle w:val="CommentReference"/>
        </w:rPr>
        <w:annotationRef/>
      </w:r>
      <w:r>
        <w:rPr>
          <w:sz w:val="20"/>
          <w:szCs w:val="20"/>
        </w:rPr>
        <w:t>Sure, thanks.</w:t>
      </w:r>
    </w:p>
  </w:comment>
  <w:comment w:id="422" w:author="Rounak Kulkarni" w:date="2022-03-29T14:30:00Z" w:initials="RK">
    <w:p w14:paraId="4D5015F6" w14:textId="5A730D10" w:rsidR="007A7FFB" w:rsidRDefault="007A7FFB">
      <w:pPr>
        <w:pStyle w:val="CommentText"/>
      </w:pPr>
      <w:r>
        <w:rPr>
          <w:rStyle w:val="CommentReference"/>
        </w:rPr>
        <w:annotationRef/>
      </w:r>
      <w:r>
        <w:t xml:space="preserve">Is this section same as ‘API Fragments’? </w:t>
      </w:r>
    </w:p>
  </w:comment>
  <w:comment w:id="423" w:author="Akshata Sawant" w:date="2022-04-01T10:40:00Z" w:initials="AS">
    <w:p w14:paraId="41B9D4BF" w14:textId="77777777" w:rsidR="00C51BC6" w:rsidRDefault="00C51BC6" w:rsidP="001D1DA4">
      <w:r>
        <w:rPr>
          <w:rStyle w:val="CommentReference"/>
        </w:rPr>
        <w:annotationRef/>
      </w:r>
      <w:r>
        <w:rPr>
          <w:sz w:val="20"/>
          <w:szCs w:val="20"/>
        </w:rPr>
        <w:t>API Fragments is subsection of Getting started with API design</w:t>
      </w:r>
    </w:p>
    <w:p w14:paraId="11237570" w14:textId="77777777" w:rsidR="00C51BC6" w:rsidRDefault="00C51BC6" w:rsidP="001D1DA4"/>
  </w:comment>
  <w:comment w:id="431" w:author="Yashi Gupta" w:date="2022-03-24T06:52:00Z" w:initials="YG">
    <w:p w14:paraId="3C550607" w14:textId="185CF932" w:rsidR="004477EA" w:rsidRDefault="004477EA">
      <w:pPr>
        <w:pStyle w:val="CommentText"/>
      </w:pPr>
      <w:r>
        <w:rPr>
          <w:rStyle w:val="CommentReference"/>
        </w:rPr>
        <w:annotationRef/>
      </w:r>
      <w:r>
        <w:t xml:space="preserve">This sounds more like a </w:t>
      </w:r>
      <w:r w:rsidR="00852914">
        <w:t>signpost</w:t>
      </w:r>
      <w:r>
        <w:t>, a transition line. I would recommend using it at the end of whatever section is above this one. Please, let me know what you think.</w:t>
      </w:r>
    </w:p>
  </w:comment>
  <w:comment w:id="432" w:author="Akshata Sawant" w:date="2022-03-31T10:20:00Z" w:initials="AS">
    <w:p w14:paraId="29E1E01C" w14:textId="77777777" w:rsidR="00A41EE3" w:rsidRDefault="00A41EE3" w:rsidP="00BA132A">
      <w:r>
        <w:rPr>
          <w:rStyle w:val="CommentReference"/>
        </w:rPr>
        <w:annotationRef/>
      </w:r>
      <w:r>
        <w:rPr>
          <w:sz w:val="20"/>
          <w:szCs w:val="20"/>
        </w:rPr>
        <w:t>Makes sense. I’ll add it above.</w:t>
      </w:r>
    </w:p>
  </w:comment>
  <w:comment w:id="438" w:author="Yashi Gupta" w:date="2022-03-24T06:54:00Z" w:initials="YG">
    <w:p w14:paraId="203D4A2E" w14:textId="595F58D4" w:rsidR="004477EA" w:rsidRDefault="004477EA">
      <w:pPr>
        <w:pStyle w:val="CommentText"/>
      </w:pPr>
      <w:r>
        <w:rPr>
          <w:rStyle w:val="CommentReference"/>
        </w:rPr>
        <w:annotationRef/>
      </w:r>
      <w:r>
        <w:t>I’d rather you add a URL here, instead of a hyperlink as someone reading from a published book won’t be able to access it.</w:t>
      </w:r>
    </w:p>
  </w:comment>
  <w:comment w:id="439" w:author="Akshata Sawant" w:date="2022-03-31T10:23:00Z" w:initials="AS">
    <w:p w14:paraId="2E4E6323" w14:textId="77777777" w:rsidR="004D5433" w:rsidRDefault="004D5433" w:rsidP="009662AF">
      <w:r>
        <w:rPr>
          <w:rStyle w:val="CommentReference"/>
        </w:rPr>
        <w:annotationRef/>
      </w:r>
      <w:r>
        <w:rPr>
          <w:sz w:val="20"/>
          <w:szCs w:val="20"/>
        </w:rPr>
        <w:t>Yes, correct.</w:t>
      </w:r>
    </w:p>
  </w:comment>
  <w:comment w:id="452" w:author="Yashi Gupta" w:date="2022-03-24T06:56:00Z" w:initials="YG">
    <w:p w14:paraId="30933A35" w14:textId="103E128E" w:rsidR="00615B06" w:rsidRDefault="00615B06">
      <w:pPr>
        <w:pStyle w:val="CommentText"/>
      </w:pPr>
      <w:r>
        <w:rPr>
          <w:rStyle w:val="CommentReference"/>
        </w:rPr>
        <w:annotationRef/>
      </w:r>
      <w:r w:rsidRPr="00615B06">
        <w:t xml:space="preserve">I think the </w:t>
      </w:r>
      <w:r>
        <w:t>login page is self-explan</w:t>
      </w:r>
      <w:r w:rsidR="00852914">
        <w:t>a</w:t>
      </w:r>
      <w:r>
        <w:t>tory enough that we don’t need to inclu</w:t>
      </w:r>
      <w:r w:rsidR="00852914">
        <w:t>d</w:t>
      </w:r>
      <w:r>
        <w:t xml:space="preserve">e the image. </w:t>
      </w:r>
      <w:r w:rsidRPr="00615B06">
        <w:t>What do you think about removing this image</w:t>
      </w:r>
      <w:r>
        <w:rPr>
          <w:rFonts w:ascii="Segoe UI" w:hAnsi="Segoe UI" w:cs="Segoe UI"/>
          <w:color w:val="242424"/>
          <w:sz w:val="21"/>
          <w:szCs w:val="21"/>
          <w:shd w:val="clear" w:color="auto" w:fill="FFFFFF"/>
        </w:rPr>
        <w:t>?</w:t>
      </w:r>
    </w:p>
  </w:comment>
  <w:comment w:id="453" w:author="Akshata Sawant" w:date="2022-03-31T10:22:00Z" w:initials="AS">
    <w:p w14:paraId="6DDEFB5A" w14:textId="77777777" w:rsidR="004D5433" w:rsidRDefault="004D5433" w:rsidP="00A87BD9">
      <w:r>
        <w:rPr>
          <w:rStyle w:val="CommentReference"/>
        </w:rPr>
        <w:annotationRef/>
      </w:r>
      <w:r>
        <w:rPr>
          <w:sz w:val="20"/>
          <w:szCs w:val="20"/>
        </w:rPr>
        <w:t>I think it’s important for beginners to include the login page so they will be aware about the details needed to login, like Company email or a personal one.</w:t>
      </w:r>
    </w:p>
    <w:p w14:paraId="1E5D9978" w14:textId="77777777" w:rsidR="004D5433" w:rsidRDefault="004D5433" w:rsidP="00A87BD9"/>
  </w:comment>
  <w:comment w:id="456" w:author="Yashi Gupta" w:date="2022-03-24T06:58:00Z" w:initials="YG">
    <w:p w14:paraId="5D15F8F5" w14:textId="07D5481F" w:rsidR="00615B06" w:rsidRDefault="00615B06">
      <w:pPr>
        <w:pStyle w:val="CommentText"/>
      </w:pPr>
      <w:r>
        <w:rPr>
          <w:rStyle w:val="CommentReference"/>
        </w:rPr>
        <w:annotationRef/>
      </w:r>
      <w:r>
        <w:t>Do you think we should convert these lines into a numbered list? So it becomes easier for the readers?</w:t>
      </w:r>
    </w:p>
  </w:comment>
  <w:comment w:id="457" w:author="Akshata Sawant" w:date="2022-03-31T10:26:00Z" w:initials="AS">
    <w:p w14:paraId="551FCAE3" w14:textId="77777777" w:rsidR="004D5433" w:rsidRDefault="004D5433" w:rsidP="002309BC">
      <w:r>
        <w:rPr>
          <w:rStyle w:val="CommentReference"/>
        </w:rPr>
        <w:annotationRef/>
      </w:r>
      <w:r>
        <w:rPr>
          <w:sz w:val="20"/>
          <w:szCs w:val="20"/>
        </w:rPr>
        <w:t>Yes, we can do that as it tell us about the steps involved.</w:t>
      </w:r>
    </w:p>
  </w:comment>
  <w:comment w:id="464" w:author="Yashi Gupta" w:date="2022-03-24T06:59:00Z" w:initials="YG">
    <w:p w14:paraId="752ABC34" w14:textId="3FB75223" w:rsidR="00615B06" w:rsidRDefault="00615B06">
      <w:pPr>
        <w:pStyle w:val="CommentText"/>
      </w:pPr>
      <w:r>
        <w:rPr>
          <w:rStyle w:val="CommentReference"/>
        </w:rPr>
        <w:annotationRef/>
      </w:r>
      <w:r>
        <w:t>The text on the left corner of the home page is slightly unclear. Do you think we can include a clearer image?</w:t>
      </w:r>
    </w:p>
  </w:comment>
  <w:comment w:id="465" w:author="Akshata Sawant" w:date="2022-03-31T22:29:00Z" w:initials="AS">
    <w:p w14:paraId="504D4994" w14:textId="77777777" w:rsidR="00846136" w:rsidRDefault="00846136" w:rsidP="00D86D5A">
      <w:r>
        <w:rPr>
          <w:rStyle w:val="CommentReference"/>
        </w:rPr>
        <w:annotationRef/>
      </w:r>
      <w:r>
        <w:rPr>
          <w:sz w:val="20"/>
          <w:szCs w:val="20"/>
        </w:rPr>
        <w:t>Added a new image</w:t>
      </w:r>
    </w:p>
    <w:p w14:paraId="400C98AB" w14:textId="77777777" w:rsidR="00846136" w:rsidRDefault="00846136" w:rsidP="00D86D5A"/>
  </w:comment>
  <w:comment w:id="468" w:author="Yashi Gupta" w:date="2022-03-24T06:59:00Z" w:initials="YG">
    <w:p w14:paraId="3ADCDE8E" w14:textId="3E49B329" w:rsidR="00615B06" w:rsidRPr="00615B06" w:rsidRDefault="00615B06" w:rsidP="00615B06">
      <w:pPr>
        <w:pStyle w:val="NormalWeb"/>
        <w:spacing w:before="0" w:beforeAutospacing="0" w:after="160" w:afterAutospacing="0"/>
        <w:rPr>
          <w:rFonts w:ascii="Calibri" w:hAnsi="Calibri" w:cs="Calibri"/>
          <w:sz w:val="20"/>
          <w:szCs w:val="20"/>
          <w:lang w:val="en-US" w:eastAsia="en-IN"/>
        </w:rPr>
      </w:pPr>
      <w:r>
        <w:rPr>
          <w:rStyle w:val="CommentReference"/>
        </w:rPr>
        <w:annotationRef/>
      </w:r>
      <w:r w:rsidRPr="00615B06">
        <w:rPr>
          <w:rFonts w:ascii="Calibri" w:hAnsi="Calibri" w:cs="Calibri"/>
          <w:sz w:val="20"/>
          <w:szCs w:val="20"/>
          <w:lang w:val="en-US" w:eastAsia="en-IN"/>
        </w:rPr>
        <w:t xml:space="preserve">Longer sentences tend to confuse readers with the message not coming across as desired. While this point is really great to set the context, can you try rephrasing it to make it simpler to read.  </w:t>
      </w:r>
      <w:r>
        <w:t xml:space="preserve"> </w:t>
      </w:r>
    </w:p>
  </w:comment>
  <w:comment w:id="469" w:author="Akshata Sawant" w:date="2022-03-31T22:25:00Z" w:initials="AS">
    <w:p w14:paraId="497C8D42" w14:textId="77777777" w:rsidR="00731359" w:rsidRDefault="00731359" w:rsidP="00B17B22">
      <w:r>
        <w:rPr>
          <w:rStyle w:val="CommentReference"/>
        </w:rPr>
        <w:annotationRef/>
      </w:r>
      <w:r>
        <w:rPr>
          <w:sz w:val="20"/>
          <w:szCs w:val="20"/>
        </w:rPr>
        <w:t>Made shorter. Please review</w:t>
      </w:r>
    </w:p>
  </w:comment>
  <w:comment w:id="495" w:author="Akshata Sawant" w:date="2022-04-01T14:49:00Z" w:initials="AS">
    <w:p w14:paraId="741ACD7B" w14:textId="77777777" w:rsidR="00C01289" w:rsidRDefault="00C01289" w:rsidP="00890095">
      <w:r>
        <w:rPr>
          <w:rStyle w:val="CommentReference"/>
        </w:rPr>
        <w:annotationRef/>
      </w:r>
      <w:r>
        <w:rPr>
          <w:sz w:val="20"/>
          <w:szCs w:val="20"/>
        </w:rPr>
        <w:t>Remove .</w:t>
      </w:r>
    </w:p>
    <w:p w14:paraId="4349E497" w14:textId="77777777" w:rsidR="00C01289" w:rsidRDefault="00C01289" w:rsidP="00890095"/>
  </w:comment>
  <w:comment w:id="490" w:author="Rounak Kulkarni" w:date="2022-03-29T14:36:00Z" w:initials="RK">
    <w:p w14:paraId="18063EAE" w14:textId="04D346E8" w:rsidR="009A2549" w:rsidRDefault="009A2549">
      <w:pPr>
        <w:pStyle w:val="CommentText"/>
      </w:pPr>
      <w:r>
        <w:rPr>
          <w:rStyle w:val="CommentReference"/>
        </w:rPr>
        <w:annotationRef/>
      </w:r>
      <w:r>
        <w:t>Any practical steps are best presented as numerical steps. This makes it easy for the readers to follow the steps. You can use the L-Numbers style for this.</w:t>
      </w:r>
    </w:p>
  </w:comment>
  <w:comment w:id="491" w:author="Akshata Sawant" w:date="2022-03-31T22:21:00Z" w:initials="AS">
    <w:p w14:paraId="742E3FC6" w14:textId="77777777" w:rsidR="00981CFC" w:rsidRDefault="00981CFC" w:rsidP="00FA03E2">
      <w:r>
        <w:rPr>
          <w:rStyle w:val="CommentReference"/>
        </w:rPr>
        <w:annotationRef/>
      </w:r>
      <w:r>
        <w:rPr>
          <w:sz w:val="20"/>
          <w:szCs w:val="20"/>
        </w:rPr>
        <w:t>Okay</w:t>
      </w:r>
    </w:p>
  </w:comment>
  <w:comment w:id="506" w:author="Yashi Gupta" w:date="2022-03-24T07:02:00Z" w:initials="YG">
    <w:p w14:paraId="09E1B6AA" w14:textId="2D5177FB" w:rsidR="00605FFF" w:rsidRDefault="00605FFF">
      <w:pPr>
        <w:pStyle w:val="CommentText"/>
      </w:pPr>
      <w:r>
        <w:rPr>
          <w:rStyle w:val="CommentReference"/>
        </w:rPr>
        <w:annotationRef/>
      </w:r>
      <w:r>
        <w:t xml:space="preserve">The </w:t>
      </w:r>
      <w:r w:rsidR="00FD79EF">
        <w:t>sentence</w:t>
      </w:r>
      <w:r>
        <w:t xml:space="preserve"> sounds incomplete, please review.</w:t>
      </w:r>
    </w:p>
  </w:comment>
  <w:comment w:id="507" w:author="Akshata Sawant" w:date="2022-03-31T22:21:00Z" w:initials="AS">
    <w:p w14:paraId="73299DFB" w14:textId="77777777" w:rsidR="00981CFC" w:rsidRDefault="00981CFC" w:rsidP="005B4C9E">
      <w:r>
        <w:rPr>
          <w:rStyle w:val="CommentReference"/>
        </w:rPr>
        <w:annotationRef/>
      </w:r>
      <w:r>
        <w:rPr>
          <w:sz w:val="20"/>
          <w:szCs w:val="20"/>
        </w:rPr>
        <w:t>Compeleted</w:t>
      </w:r>
    </w:p>
  </w:comment>
  <w:comment w:id="563" w:author="Yashi Gupta" w:date="2022-03-24T07:06:00Z" w:initials="YG">
    <w:p w14:paraId="01431F20" w14:textId="1E9E88F1" w:rsidR="00605FFF" w:rsidRDefault="00605FFF">
      <w:pPr>
        <w:pStyle w:val="CommentText"/>
      </w:pPr>
      <w:r>
        <w:rPr>
          <w:rStyle w:val="CommentReference"/>
        </w:rPr>
        <w:annotationRef/>
      </w:r>
      <w:r>
        <w:t xml:space="preserve">Again, could you please format these steps into a numbered list? So the readers can </w:t>
      </w:r>
      <w:r w:rsidR="00FD79EF">
        <w:t>differentiate</w:t>
      </w:r>
      <w:r>
        <w:t xml:space="preserve"> between steps and description.</w:t>
      </w:r>
    </w:p>
  </w:comment>
  <w:comment w:id="564" w:author="Akshata Sawant" w:date="2022-03-31T22:03:00Z" w:initials="AS">
    <w:p w14:paraId="37943430" w14:textId="77777777" w:rsidR="00475B01" w:rsidRDefault="00475B01" w:rsidP="000D52ED">
      <w:r>
        <w:rPr>
          <w:rStyle w:val="CommentReference"/>
        </w:rPr>
        <w:annotationRef/>
      </w:r>
      <w:r>
        <w:rPr>
          <w:sz w:val="20"/>
          <w:szCs w:val="20"/>
        </w:rPr>
        <w:t>Yes, done</w:t>
      </w:r>
    </w:p>
  </w:comment>
  <w:comment w:id="573" w:author="Yashi Gupta" w:date="2022-03-24T07:07:00Z" w:initials="YG">
    <w:p w14:paraId="70324E52" w14:textId="4BA2EAC8" w:rsidR="00D76770" w:rsidRDefault="00D76770">
      <w:pPr>
        <w:pStyle w:val="CommentText"/>
      </w:pPr>
      <w:r>
        <w:rPr>
          <w:rStyle w:val="CommentReference"/>
        </w:rPr>
        <w:annotationRef/>
      </w:r>
      <w:r>
        <w:t xml:space="preserve">Are we expecting our readers to know about this method? If not, I suggest writing 2-3 lines about it. </w:t>
      </w:r>
    </w:p>
  </w:comment>
  <w:comment w:id="574" w:author="Akshata Sawant" w:date="2022-03-31T21:54:00Z" w:initials="AS">
    <w:p w14:paraId="7DD28678" w14:textId="77777777" w:rsidR="00BC6E54" w:rsidRDefault="00BC6E54" w:rsidP="00F23A8C">
      <w:r>
        <w:rPr>
          <w:rStyle w:val="CommentReference"/>
        </w:rPr>
        <w:annotationRef/>
      </w:r>
      <w:r>
        <w:rPr>
          <w:sz w:val="20"/>
          <w:szCs w:val="20"/>
        </w:rPr>
        <w:t>Users are expected to know about basic methods, We’ve mentioned it above as well. GET,POST, PUT AND DELETE</w:t>
      </w:r>
    </w:p>
    <w:p w14:paraId="107D9904" w14:textId="77777777" w:rsidR="00BC6E54" w:rsidRDefault="00BC6E54" w:rsidP="00F23A8C"/>
  </w:comment>
  <w:comment w:id="577" w:author="Yashi Gupta" w:date="2022-03-24T07:10:00Z" w:initials="YG">
    <w:p w14:paraId="2A9E0F91" w14:textId="3D63E5D3" w:rsidR="00D76770" w:rsidRDefault="00D76770">
      <w:pPr>
        <w:pStyle w:val="CommentText"/>
      </w:pPr>
      <w:r>
        <w:rPr>
          <w:rStyle w:val="CommentReference"/>
        </w:rPr>
        <w:annotationRef/>
      </w:r>
      <w:r>
        <w:t>It should be styled, right? Please confirm.</w:t>
      </w:r>
    </w:p>
  </w:comment>
  <w:comment w:id="578" w:author="Akshata Sawant" w:date="2022-03-31T22:11:00Z" w:initials="AS">
    <w:p w14:paraId="139D3A9E" w14:textId="77777777" w:rsidR="00B86016" w:rsidRDefault="00B86016" w:rsidP="005247C6">
      <w:r>
        <w:rPr>
          <w:rStyle w:val="CommentReference"/>
        </w:rPr>
        <w:annotationRef/>
      </w:r>
      <w:r>
        <w:rPr>
          <w:sz w:val="20"/>
          <w:szCs w:val="20"/>
        </w:rPr>
        <w:t>Yes, it should be as a code. I was not able to do it here</w:t>
      </w:r>
    </w:p>
    <w:p w14:paraId="11DE8143" w14:textId="77777777" w:rsidR="00B86016" w:rsidRDefault="00B86016" w:rsidP="005247C6"/>
  </w:comment>
  <w:comment w:id="582" w:author="Yashi Gupta" w:date="2022-03-24T07:08:00Z" w:initials="YG">
    <w:p w14:paraId="5FE1BFF5" w14:textId="2011B438" w:rsidR="00D76770" w:rsidRDefault="00D76770">
      <w:pPr>
        <w:pStyle w:val="CommentText"/>
      </w:pPr>
      <w:r>
        <w:rPr>
          <w:rStyle w:val="CommentReference"/>
        </w:rPr>
        <w:annotationRef/>
      </w:r>
      <w:r>
        <w:t>Time to add a sub-header? (H2)</w:t>
      </w:r>
    </w:p>
  </w:comment>
  <w:comment w:id="583" w:author="Akshata Sawant" w:date="2022-03-31T22:21:00Z" w:initials="AS">
    <w:p w14:paraId="55756030" w14:textId="77777777" w:rsidR="00C37F79" w:rsidRDefault="00C37F79" w:rsidP="00C868CC">
      <w:r>
        <w:rPr>
          <w:rStyle w:val="CommentReference"/>
        </w:rPr>
        <w:annotationRef/>
      </w:r>
      <w:r>
        <w:rPr>
          <w:sz w:val="20"/>
          <w:szCs w:val="20"/>
        </w:rPr>
        <w:t xml:space="preserve">URI and Query Parameter can be added as sub header </w:t>
      </w:r>
    </w:p>
  </w:comment>
  <w:comment w:id="735" w:author="Yashi Gupta" w:date="2022-03-24T07:11:00Z" w:initials="YG">
    <w:p w14:paraId="15BFC375" w14:textId="12F801C2" w:rsidR="00D76770" w:rsidRDefault="00D76770">
      <w:pPr>
        <w:pStyle w:val="CommentText"/>
      </w:pPr>
      <w:r>
        <w:rPr>
          <w:rStyle w:val="CommentReference"/>
        </w:rPr>
        <w:annotationRef/>
      </w:r>
      <w:r>
        <w:t>You can copy and paste the code block here</w:t>
      </w:r>
      <w:r w:rsidR="008D490C">
        <w:t xml:space="preserve"> (and remove the image)</w:t>
      </w:r>
      <w:r>
        <w:t xml:space="preserve">, we can format it to look like it looks in the picture. </w:t>
      </w:r>
    </w:p>
  </w:comment>
  <w:comment w:id="736" w:author="Akshata Sawant" w:date="2022-03-31T21:52:00Z" w:initials="AS">
    <w:p w14:paraId="531A3685" w14:textId="77777777" w:rsidR="00BC6E54" w:rsidRDefault="00BC6E54" w:rsidP="002C18A3">
      <w:r>
        <w:rPr>
          <w:rStyle w:val="CommentReference"/>
        </w:rPr>
        <w:annotationRef/>
      </w:r>
      <w:r>
        <w:rPr>
          <w:sz w:val="20"/>
          <w:szCs w:val="20"/>
        </w:rPr>
        <w:t>Done</w:t>
      </w:r>
    </w:p>
  </w:comment>
  <w:comment w:id="743" w:author="Yashi Gupta" w:date="2022-03-24T07:12:00Z" w:initials="YG">
    <w:p w14:paraId="4089C045" w14:textId="2FAA7D89" w:rsidR="008D490C" w:rsidRDefault="008D490C">
      <w:pPr>
        <w:pStyle w:val="CommentText"/>
      </w:pPr>
      <w:r>
        <w:rPr>
          <w:rStyle w:val="CommentReference"/>
        </w:rPr>
        <w:annotationRef/>
      </w:r>
      <w:r>
        <w:t>Is this a working URL?</w:t>
      </w:r>
    </w:p>
  </w:comment>
  <w:comment w:id="744" w:author="Akshata Sawant" w:date="2022-03-31T11:10:00Z" w:initials="AS">
    <w:p w14:paraId="4298D81F" w14:textId="77777777" w:rsidR="00C265F2" w:rsidRDefault="00C265F2" w:rsidP="0033655C">
      <w:r>
        <w:rPr>
          <w:rStyle w:val="CommentReference"/>
        </w:rPr>
        <w:annotationRef/>
      </w:r>
      <w:r>
        <w:rPr>
          <w:sz w:val="20"/>
          <w:szCs w:val="20"/>
        </w:rPr>
        <w:t>So if you see it’s a sample URL , a format of how it’d look like</w:t>
      </w:r>
    </w:p>
  </w:comment>
  <w:comment w:id="745" w:author="Rounak Kulkarni" w:date="2022-04-05T09:20:00Z" w:initials="RK">
    <w:p w14:paraId="79598152" w14:textId="78F74C19" w:rsidR="00176066" w:rsidRDefault="00176066">
      <w:pPr>
        <w:pStyle w:val="CommentText"/>
      </w:pPr>
      <w:r>
        <w:rPr>
          <w:rStyle w:val="CommentReference"/>
        </w:rPr>
        <w:annotationRef/>
      </w:r>
      <w:r>
        <w:t>Dummy or non-working URLs can be styled as P-Code</w:t>
      </w:r>
    </w:p>
  </w:comment>
  <w:comment w:id="746" w:author="Akshata Sawant" w:date="2022-04-08T12:34:00Z" w:initials="AS">
    <w:p w14:paraId="501665A8" w14:textId="77777777" w:rsidR="00492294" w:rsidRDefault="00492294" w:rsidP="00CF47CA">
      <w:r>
        <w:rPr>
          <w:rStyle w:val="CommentReference"/>
        </w:rPr>
        <w:annotationRef/>
      </w:r>
      <w:r>
        <w:rPr>
          <w:sz w:val="20"/>
          <w:szCs w:val="20"/>
        </w:rPr>
        <w:t>Okay</w:t>
      </w:r>
    </w:p>
    <w:p w14:paraId="0646C8A8" w14:textId="77777777" w:rsidR="00492294" w:rsidRDefault="00492294" w:rsidP="00CF47CA"/>
  </w:comment>
  <w:comment w:id="747" w:author="Akshata Sawant" w:date="2022-04-08T12:35:00Z" w:initials="AS">
    <w:p w14:paraId="475DEAA4" w14:textId="77777777" w:rsidR="00166299" w:rsidRDefault="00166299" w:rsidP="00170698">
      <w:r>
        <w:rPr>
          <w:rStyle w:val="CommentReference"/>
        </w:rPr>
        <w:annotationRef/>
      </w:r>
      <w:r>
        <w:rPr>
          <w:sz w:val="20"/>
          <w:szCs w:val="20"/>
        </w:rPr>
        <w:t>I’ve styled it as p code but it’s not reflecting. Can you check please</w:t>
      </w:r>
    </w:p>
  </w:comment>
  <w:comment w:id="771" w:author="Yashi Gupta" w:date="2022-03-24T07:13:00Z" w:initials="YG">
    <w:p w14:paraId="6F1CADE4" w14:textId="78FF77CE" w:rsidR="008D490C" w:rsidRDefault="008D490C">
      <w:pPr>
        <w:pStyle w:val="CommentText"/>
      </w:pPr>
      <w:r>
        <w:rPr>
          <w:rStyle w:val="CommentReference"/>
        </w:rPr>
        <w:annotationRef/>
      </w:r>
      <w:r>
        <w:t>Same here.</w:t>
      </w:r>
    </w:p>
  </w:comment>
  <w:comment w:id="772" w:author="Akshata Sawant" w:date="2022-03-31T11:10:00Z" w:initials="AS">
    <w:p w14:paraId="151D8E2E" w14:textId="77777777" w:rsidR="00C265F2" w:rsidRDefault="00C265F2" w:rsidP="00881D0C">
      <w:r>
        <w:rPr>
          <w:rStyle w:val="CommentReference"/>
        </w:rPr>
        <w:annotationRef/>
      </w:r>
      <w:r>
        <w:rPr>
          <w:sz w:val="20"/>
          <w:szCs w:val="20"/>
        </w:rPr>
        <w:t>Same as above</w:t>
      </w:r>
    </w:p>
  </w:comment>
  <w:comment w:id="773" w:author="Rounak Kulkarni" w:date="2022-04-05T09:22:00Z" w:initials="RK">
    <w:p w14:paraId="589F148B" w14:textId="4BE58CB3" w:rsidR="009C2EE7" w:rsidRDefault="009C2EE7">
      <w:pPr>
        <w:pStyle w:val="CommentText"/>
      </w:pPr>
      <w:r>
        <w:rPr>
          <w:rStyle w:val="CommentReference"/>
        </w:rPr>
        <w:annotationRef/>
      </w:r>
      <w:r>
        <w:t>Can you include the code block here instead of the image as you have done above?</w:t>
      </w:r>
    </w:p>
  </w:comment>
  <w:comment w:id="779" w:author="Yashi Gupta" w:date="2022-03-24T07:14:00Z" w:initials="YG">
    <w:p w14:paraId="5F643D25" w14:textId="29E4335C" w:rsidR="008D490C" w:rsidRDefault="008D490C">
      <w:pPr>
        <w:pStyle w:val="CommentText"/>
      </w:pPr>
      <w:r>
        <w:rPr>
          <w:rStyle w:val="CommentReference"/>
        </w:rPr>
        <w:annotationRef/>
      </w:r>
      <w:r>
        <w:t>Time for another H2?</w:t>
      </w:r>
    </w:p>
  </w:comment>
  <w:comment w:id="780" w:author="Akshata Sawant" w:date="2022-03-31T16:46:00Z" w:initials="AS">
    <w:p w14:paraId="6037115C" w14:textId="77777777" w:rsidR="00906168" w:rsidRDefault="00906168" w:rsidP="00FB3AE3">
      <w:r>
        <w:rPr>
          <w:rStyle w:val="CommentReference"/>
        </w:rPr>
        <w:annotationRef/>
      </w:r>
      <w:r>
        <w:rPr>
          <w:sz w:val="20"/>
          <w:szCs w:val="20"/>
        </w:rPr>
        <w:t>No it’s part of same flow</w:t>
      </w:r>
    </w:p>
    <w:p w14:paraId="3BA1E504" w14:textId="77777777" w:rsidR="00906168" w:rsidRDefault="00906168" w:rsidP="00FB3AE3"/>
  </w:comment>
  <w:comment w:id="781" w:author="Rounak Kulkarni" w:date="2022-04-05T09:22:00Z" w:initials="RK">
    <w:p w14:paraId="70DD4985" w14:textId="6434957E" w:rsidR="008462E8" w:rsidRDefault="008462E8">
      <w:pPr>
        <w:pStyle w:val="CommentText"/>
      </w:pPr>
      <w:r>
        <w:rPr>
          <w:rStyle w:val="CommentReference"/>
        </w:rPr>
        <w:annotationRef/>
      </w:r>
      <w:r>
        <w:t>We’ve included two sub-sections in between and are star</w:t>
      </w:r>
      <w:r w:rsidR="00E96ADE">
        <w:t>t</w:t>
      </w:r>
      <w:r>
        <w:t xml:space="preserve">ing with a sequence again. It would </w:t>
      </w:r>
      <w:r w:rsidR="00E96ADE">
        <w:t xml:space="preserve">help </w:t>
      </w:r>
      <w:r>
        <w:t xml:space="preserve">if you can add a line as a lead-in text. The readers might get confused and won’t </w:t>
      </w:r>
      <w:r w:rsidR="00726500">
        <w:t xml:space="preserve">be able to </w:t>
      </w:r>
      <w:r>
        <w:t xml:space="preserve">recall the previous steps. </w:t>
      </w:r>
    </w:p>
  </w:comment>
  <w:comment w:id="792" w:author="Yashi Gupta" w:date="2022-03-24T07:14:00Z" w:initials="YG">
    <w:p w14:paraId="699BB65F" w14:textId="4CDBA830" w:rsidR="008D490C" w:rsidRDefault="008D490C">
      <w:pPr>
        <w:pStyle w:val="CommentText"/>
      </w:pPr>
      <w:r>
        <w:rPr>
          <w:rStyle w:val="CommentReference"/>
        </w:rPr>
        <w:annotationRef/>
      </w:r>
      <w:r>
        <w:t>Should we explain the method? Or would the re</w:t>
      </w:r>
      <w:r w:rsidR="00FD79EF">
        <w:t>a</w:t>
      </w:r>
      <w:r>
        <w:t>ders know?</w:t>
      </w:r>
    </w:p>
  </w:comment>
  <w:comment w:id="793" w:author="Akshata Sawant" w:date="2022-03-31T16:46:00Z" w:initials="AS">
    <w:p w14:paraId="22DCD62F" w14:textId="77777777" w:rsidR="00966A70" w:rsidRDefault="00966A70" w:rsidP="00A2723D">
      <w:r>
        <w:rPr>
          <w:rStyle w:val="CommentReference"/>
        </w:rPr>
        <w:annotationRef/>
      </w:r>
      <w:r>
        <w:rPr>
          <w:sz w:val="20"/>
          <w:szCs w:val="20"/>
        </w:rPr>
        <w:t>They would know</w:t>
      </w:r>
    </w:p>
    <w:p w14:paraId="0D119342" w14:textId="77777777" w:rsidR="00966A70" w:rsidRDefault="00966A70" w:rsidP="00A2723D"/>
  </w:comment>
  <w:comment w:id="808" w:author="Rounak Kulkarni" w:date="2022-03-30T07:12:00Z" w:initials="RK">
    <w:p w14:paraId="365A0CC6" w14:textId="764AF7B5" w:rsidR="00163137" w:rsidRDefault="00163137">
      <w:pPr>
        <w:pStyle w:val="CommentText"/>
      </w:pPr>
      <w:r>
        <w:rPr>
          <w:rStyle w:val="CommentReference"/>
        </w:rPr>
        <w:annotationRef/>
      </w:r>
      <w:r>
        <w:t>I could not understand this? What is 200 here?</w:t>
      </w:r>
    </w:p>
  </w:comment>
  <w:comment w:id="809" w:author="Akshata Sawant" w:date="2022-03-31T11:09:00Z" w:initials="AS">
    <w:p w14:paraId="5A4D3329" w14:textId="77777777" w:rsidR="00C265F2" w:rsidRDefault="00C265F2" w:rsidP="009E5C7C">
      <w:r>
        <w:rPr>
          <w:rStyle w:val="CommentReference"/>
        </w:rPr>
        <w:annotationRef/>
      </w:r>
      <w:r>
        <w:rPr>
          <w:sz w:val="20"/>
          <w:szCs w:val="20"/>
        </w:rPr>
        <w:t>It’s a status code</w:t>
      </w:r>
    </w:p>
    <w:p w14:paraId="5EB09192" w14:textId="77777777" w:rsidR="00C265F2" w:rsidRDefault="00C265F2" w:rsidP="009E5C7C"/>
  </w:comment>
  <w:comment w:id="820" w:author="Akshata Sawant" w:date="2022-04-01T10:41:00Z" w:initials="AS">
    <w:p w14:paraId="2E5039C9" w14:textId="77777777" w:rsidR="00C51BC6" w:rsidRDefault="00C51BC6" w:rsidP="00BF0C66">
      <w:r>
        <w:rPr>
          <w:rStyle w:val="CommentReference"/>
        </w:rPr>
        <w:annotationRef/>
      </w:r>
      <w:r>
        <w:rPr>
          <w:sz w:val="20"/>
          <w:szCs w:val="20"/>
        </w:rPr>
        <w:t>Here is the most discussed - API Fragments.</w:t>
      </w:r>
    </w:p>
  </w:comment>
  <w:comment w:id="827" w:author="Yashi Gupta" w:date="2022-03-24T07:17:00Z" w:initials="YG">
    <w:p w14:paraId="262D9C1A" w14:textId="56C5A218" w:rsidR="008D490C" w:rsidRDefault="008D490C">
      <w:pPr>
        <w:pStyle w:val="CommentText"/>
      </w:pPr>
      <w:r>
        <w:rPr>
          <w:rStyle w:val="CommentReference"/>
        </w:rPr>
        <w:annotationRef/>
      </w:r>
      <w:r>
        <w:t>What do you think about formatting it as a numbered list?</w:t>
      </w:r>
    </w:p>
  </w:comment>
  <w:comment w:id="828" w:author="Akshata Sawant" w:date="2022-03-31T16:31:00Z" w:initials="AS">
    <w:p w14:paraId="794606D7" w14:textId="77777777" w:rsidR="002B09E4" w:rsidRDefault="002B09E4" w:rsidP="00A077CF">
      <w:r>
        <w:rPr>
          <w:rStyle w:val="CommentReference"/>
        </w:rPr>
        <w:annotationRef/>
      </w:r>
      <w:r>
        <w:rPr>
          <w:sz w:val="20"/>
          <w:szCs w:val="20"/>
        </w:rPr>
        <w:t>Yes, done</w:t>
      </w:r>
    </w:p>
  </w:comment>
  <w:comment w:id="839" w:author="Rounak Kulkarni" w:date="2022-04-05T09:57:00Z" w:initials="RK">
    <w:p w14:paraId="50263510" w14:textId="3F100671" w:rsidR="0092153F" w:rsidRDefault="0092153F">
      <w:pPr>
        <w:pStyle w:val="CommentText"/>
      </w:pPr>
      <w:r>
        <w:rPr>
          <w:rStyle w:val="CommentReference"/>
        </w:rPr>
        <w:annotationRef/>
      </w:r>
      <w:r>
        <w:t xml:space="preserve">Do we need screenshots for every step? Steps that are straightforward and easy to understand </w:t>
      </w:r>
      <w:r w:rsidR="00B4716E">
        <w:t xml:space="preserve">can be explained without screenshots. Here, showing a screenshot for naming a folder doesn’t seem to add much value. Let me know what you think about this? Also, let’s </w:t>
      </w:r>
      <w:r w:rsidR="000D4FD4">
        <w:t xml:space="preserve">relook at all such screenshots. </w:t>
      </w:r>
    </w:p>
  </w:comment>
  <w:comment w:id="840" w:author="Akshata Sawant" w:date="2022-04-08T12:39:00Z" w:initials="AS">
    <w:p w14:paraId="716EBD14" w14:textId="77777777" w:rsidR="0034617C" w:rsidRDefault="0034617C" w:rsidP="007F0BC3">
      <w:r>
        <w:rPr>
          <w:rStyle w:val="CommentReference"/>
        </w:rPr>
        <w:annotationRef/>
      </w:r>
      <w:r>
        <w:rPr>
          <w:sz w:val="20"/>
          <w:szCs w:val="20"/>
        </w:rPr>
        <w:t xml:space="preserve">Yes, I feel it’s need for a beginner, as initially we’re creating a root folder, then sub folder, and this is the first time they’ll be on Anypoint platform. </w:t>
      </w:r>
    </w:p>
  </w:comment>
  <w:comment w:id="893" w:author="Yashi Gupta" w:date="2022-03-24T07:18:00Z" w:initials="YG">
    <w:p w14:paraId="10A147CC" w14:textId="4058A865" w:rsidR="008D490C" w:rsidRDefault="008D490C">
      <w:pPr>
        <w:pStyle w:val="CommentText"/>
      </w:pPr>
      <w:r>
        <w:rPr>
          <w:rStyle w:val="CommentReference"/>
        </w:rPr>
        <w:annotationRef/>
      </w:r>
      <w:r>
        <w:t xml:space="preserve">We cannot have back-to-back images, </w:t>
      </w:r>
      <w:r w:rsidR="004A2CB1">
        <w:t>please</w:t>
      </w:r>
      <w:r>
        <w:t xml:space="preserve"> add some content here.</w:t>
      </w:r>
    </w:p>
  </w:comment>
  <w:comment w:id="894" w:author="Akshata Sawant" w:date="2022-03-31T15:26:00Z" w:initials="AS">
    <w:p w14:paraId="5F398642" w14:textId="77777777" w:rsidR="00106E51" w:rsidRDefault="00106E51" w:rsidP="007E4262">
      <w:r>
        <w:rPr>
          <w:rStyle w:val="CommentReference"/>
        </w:rPr>
        <w:annotationRef/>
      </w:r>
      <w:r>
        <w:rPr>
          <w:sz w:val="20"/>
          <w:szCs w:val="20"/>
        </w:rPr>
        <w:t>Added</w:t>
      </w:r>
    </w:p>
  </w:comment>
  <w:comment w:id="902" w:author="Rounak Kulkarni" w:date="2022-04-05T10:01:00Z" w:initials="RK">
    <w:p w14:paraId="7F84B0C6" w14:textId="040E285A" w:rsidR="00B45884" w:rsidRDefault="00B45884">
      <w:pPr>
        <w:pStyle w:val="CommentText"/>
      </w:pPr>
      <w:r>
        <w:rPr>
          <w:rStyle w:val="CommentReference"/>
        </w:rPr>
        <w:annotationRef/>
      </w:r>
      <w:r>
        <w:t>Do we need this heading here? It reads odd in this numbered list</w:t>
      </w:r>
    </w:p>
  </w:comment>
  <w:comment w:id="901" w:author="Akshata Sawant" w:date="2022-04-08T12:39:00Z" w:initials="AS">
    <w:p w14:paraId="1BEC7677" w14:textId="77777777" w:rsidR="00DD2864" w:rsidRDefault="00DD2864" w:rsidP="00F16100">
      <w:r>
        <w:rPr>
          <w:rStyle w:val="CommentReference"/>
        </w:rPr>
        <w:annotationRef/>
      </w:r>
      <w:r>
        <w:rPr>
          <w:sz w:val="20"/>
          <w:szCs w:val="20"/>
        </w:rPr>
        <w:t>No, we don’t need it here</w:t>
      </w:r>
    </w:p>
    <w:p w14:paraId="59897F5B" w14:textId="77777777" w:rsidR="00DD2864" w:rsidRDefault="00DD2864" w:rsidP="00F16100"/>
  </w:comment>
  <w:comment w:id="909" w:author="Yashi Gupta" w:date="2022-03-24T07:18:00Z" w:initials="YG">
    <w:p w14:paraId="0F0ABA79" w14:textId="0AE7B4E2" w:rsidR="00041D92" w:rsidRDefault="00041D92">
      <w:pPr>
        <w:pStyle w:val="CommentText"/>
      </w:pPr>
      <w:r>
        <w:rPr>
          <w:rStyle w:val="CommentReference"/>
        </w:rPr>
        <w:annotationRef/>
      </w:r>
      <w:r>
        <w:t>Does it have to be in a separate line?</w:t>
      </w:r>
    </w:p>
  </w:comment>
  <w:comment w:id="910" w:author="Akshata Sawant" w:date="2022-03-31T15:23:00Z" w:initials="AS">
    <w:p w14:paraId="3EAF62B7" w14:textId="77777777" w:rsidR="0023196C" w:rsidRDefault="0023196C" w:rsidP="008450FD">
      <w:r>
        <w:rPr>
          <w:rStyle w:val="CommentReference"/>
        </w:rPr>
        <w:annotationRef/>
      </w:r>
      <w:r>
        <w:rPr>
          <w:sz w:val="20"/>
          <w:szCs w:val="20"/>
        </w:rPr>
        <w:t>It can be part of same line. It is code sample</w:t>
      </w:r>
    </w:p>
  </w:comment>
  <w:comment w:id="927" w:author="Yashi Gupta" w:date="2022-03-24T07:19:00Z" w:initials="YG">
    <w:p w14:paraId="5B79E938" w14:textId="696ADA53" w:rsidR="00041D92" w:rsidRDefault="00041D92" w:rsidP="00041D92">
      <w:pPr>
        <w:pStyle w:val="CommentText"/>
      </w:pPr>
      <w:r>
        <w:rPr>
          <w:rStyle w:val="CommentReference"/>
        </w:rPr>
        <w:annotationRef/>
      </w:r>
      <w:r>
        <w:rPr>
          <w:rStyle w:val="CommentReference"/>
        </w:rPr>
        <w:annotationRef/>
      </w:r>
      <w:r>
        <w:t xml:space="preserve">We cannot have back-to-back images, </w:t>
      </w:r>
      <w:r w:rsidR="004A2CB1">
        <w:t>please</w:t>
      </w:r>
      <w:r>
        <w:t xml:space="preserve"> add some content here.</w:t>
      </w:r>
    </w:p>
    <w:p w14:paraId="48F1D687" w14:textId="6EF4EC53" w:rsidR="00041D92" w:rsidRDefault="00041D92">
      <w:pPr>
        <w:pStyle w:val="CommentText"/>
      </w:pPr>
    </w:p>
  </w:comment>
  <w:comment w:id="928" w:author="Akshata Sawant" w:date="2022-03-31T15:18:00Z" w:initials="AS">
    <w:p w14:paraId="6BDA4E52" w14:textId="77777777" w:rsidR="00C3471C" w:rsidRDefault="00C3471C" w:rsidP="00762711">
      <w:r>
        <w:rPr>
          <w:rStyle w:val="CommentReference"/>
        </w:rPr>
        <w:annotationRef/>
      </w:r>
      <w:r>
        <w:rPr>
          <w:sz w:val="20"/>
          <w:szCs w:val="20"/>
        </w:rPr>
        <w:t>corrected</w:t>
      </w:r>
    </w:p>
    <w:p w14:paraId="30FB985A" w14:textId="77777777" w:rsidR="00C3471C" w:rsidRDefault="00C3471C" w:rsidP="00762711"/>
  </w:comment>
  <w:comment w:id="942" w:author="Rounak Kulkarni" w:date="2022-04-05T10:04:00Z" w:initials="RK">
    <w:p w14:paraId="624F7499" w14:textId="0BDC034B" w:rsidR="00617AAC" w:rsidRDefault="00617AAC">
      <w:pPr>
        <w:pStyle w:val="CommentText"/>
      </w:pPr>
      <w:r>
        <w:rPr>
          <w:rStyle w:val="CommentReference"/>
        </w:rPr>
        <w:annotationRef/>
      </w:r>
      <w:r>
        <w:t>Can we specify the exact action here?</w:t>
      </w:r>
    </w:p>
  </w:comment>
  <w:comment w:id="943" w:author="Akshata Sawant" w:date="2022-04-08T12:43:00Z" w:initials="AS">
    <w:p w14:paraId="5F00433E" w14:textId="77777777" w:rsidR="00F347E1" w:rsidRDefault="00F347E1" w:rsidP="00210667">
      <w:r>
        <w:rPr>
          <w:rStyle w:val="CommentReference"/>
        </w:rPr>
        <w:annotationRef/>
      </w:r>
      <w:r>
        <w:rPr>
          <w:sz w:val="20"/>
          <w:szCs w:val="20"/>
        </w:rPr>
        <w:t>done</w:t>
      </w:r>
    </w:p>
  </w:comment>
  <w:comment w:id="955" w:author="Rounak Kulkarni" w:date="2022-04-05T10:10:00Z" w:initials="RK">
    <w:p w14:paraId="5AE55FFF" w14:textId="28209B82" w:rsidR="003B7055" w:rsidRDefault="003B7055">
      <w:pPr>
        <w:pStyle w:val="CommentText"/>
      </w:pPr>
      <w:r>
        <w:rPr>
          <w:rStyle w:val="CommentReference"/>
        </w:rPr>
        <w:annotationRef/>
      </w:r>
      <w:r>
        <w:t>Again, let’s remove this heading.</w:t>
      </w:r>
    </w:p>
  </w:comment>
  <w:comment w:id="956" w:author="Akshata Sawant" w:date="2022-04-08T12:46:00Z" w:initials="AS">
    <w:p w14:paraId="670EFE22" w14:textId="77777777" w:rsidR="00B85A55" w:rsidRDefault="00B85A55" w:rsidP="00E03083">
      <w:r>
        <w:rPr>
          <w:rStyle w:val="CommentReference"/>
        </w:rPr>
        <w:annotationRef/>
      </w:r>
      <w:r>
        <w:rPr>
          <w:sz w:val="20"/>
          <w:szCs w:val="20"/>
        </w:rPr>
        <w:t>API mocking header as been added by Yashi as the flow was getting long. So it’s a new header as API Mocking</w:t>
      </w:r>
    </w:p>
  </w:comment>
  <w:comment w:id="970" w:author="Yashi Gupta" w:date="2022-03-24T07:19:00Z" w:initials="YG">
    <w:p w14:paraId="64DE5DD3" w14:textId="45384A2C" w:rsidR="00041D92" w:rsidRDefault="00041D92">
      <w:pPr>
        <w:pStyle w:val="CommentText"/>
      </w:pPr>
      <w:r>
        <w:rPr>
          <w:rStyle w:val="CommentReference"/>
        </w:rPr>
        <w:annotationRef/>
      </w:r>
      <w:r>
        <w:t>Time for another H2?</w:t>
      </w:r>
    </w:p>
  </w:comment>
  <w:comment w:id="971" w:author="Akshata Sawant" w:date="2022-03-31T15:17:00Z" w:initials="AS">
    <w:p w14:paraId="5501C1B4" w14:textId="77777777" w:rsidR="00051EB9" w:rsidRDefault="00051EB9" w:rsidP="003672A4">
      <w:r>
        <w:rPr>
          <w:rStyle w:val="CommentReference"/>
        </w:rPr>
        <w:annotationRef/>
      </w:r>
      <w:r>
        <w:rPr>
          <w:sz w:val="20"/>
          <w:szCs w:val="20"/>
        </w:rPr>
        <w:t>No it’s a part of same flow</w:t>
      </w:r>
    </w:p>
    <w:p w14:paraId="3F710A15" w14:textId="77777777" w:rsidR="00051EB9" w:rsidRDefault="00051EB9" w:rsidP="003672A4"/>
  </w:comment>
  <w:comment w:id="973" w:author="Yashi Gupta" w:date="2022-03-24T07:20:00Z" w:initials="YG">
    <w:p w14:paraId="76E1DE3D" w14:textId="6E9C8C7C" w:rsidR="00041D92" w:rsidRDefault="00041D92">
      <w:pPr>
        <w:pStyle w:val="CommentText"/>
      </w:pPr>
      <w:r>
        <w:rPr>
          <w:rStyle w:val="CommentReference"/>
        </w:rPr>
        <w:annotationRef/>
      </w:r>
      <w:r>
        <w:t>Please add a lead-in line before starting the process so the readers know what’s coming for them.</w:t>
      </w:r>
    </w:p>
  </w:comment>
  <w:comment w:id="974" w:author="Akshata Sawant" w:date="2022-03-31T15:10:00Z" w:initials="AS">
    <w:p w14:paraId="503150F9" w14:textId="77777777" w:rsidR="00E12B37" w:rsidRDefault="00E12B37" w:rsidP="00706287">
      <w:r>
        <w:rPr>
          <w:rStyle w:val="CommentReference"/>
        </w:rPr>
        <w:annotationRef/>
      </w:r>
      <w:r>
        <w:rPr>
          <w:sz w:val="20"/>
          <w:szCs w:val="20"/>
        </w:rPr>
        <w:t>Okay</w:t>
      </w:r>
    </w:p>
    <w:p w14:paraId="0EFC4696" w14:textId="77777777" w:rsidR="00E12B37" w:rsidRDefault="00E12B37" w:rsidP="00706287"/>
  </w:comment>
  <w:comment w:id="975" w:author="Akshata Sawant" w:date="2022-03-31T15:17:00Z" w:initials="AS">
    <w:p w14:paraId="03CD924E" w14:textId="77777777" w:rsidR="00051EB9" w:rsidRDefault="00051EB9" w:rsidP="002B2292">
      <w:r>
        <w:rPr>
          <w:rStyle w:val="CommentReference"/>
        </w:rPr>
        <w:annotationRef/>
      </w:r>
      <w:r>
        <w:rPr>
          <w:sz w:val="20"/>
          <w:szCs w:val="20"/>
        </w:rPr>
        <w:t>I did add a few like API Mocking,Publish to exchange and all.. but then I should make it consistent for all and I’m not sure if we could do it for all. Or we can just highlight the key words or actions in each step</w:t>
      </w:r>
    </w:p>
    <w:p w14:paraId="00727934" w14:textId="77777777" w:rsidR="00051EB9" w:rsidRDefault="00051EB9" w:rsidP="002B2292"/>
  </w:comment>
  <w:comment w:id="976" w:author="Rounak Kulkarni" w:date="2022-04-05T10:11:00Z" w:initials="RK">
    <w:p w14:paraId="040D33EF" w14:textId="1666D2FF" w:rsidR="00C0155F" w:rsidRDefault="00C0155F">
      <w:pPr>
        <w:pStyle w:val="CommentText"/>
      </w:pPr>
      <w:r>
        <w:rPr>
          <w:rStyle w:val="CommentReference"/>
        </w:rPr>
        <w:annotationRef/>
      </w:r>
      <w:r>
        <w:t xml:space="preserve">I think since the sequence is too long, </w:t>
      </w:r>
      <w:r w:rsidR="009B3C49">
        <w:t>the readers might get lost</w:t>
      </w:r>
      <w:r w:rsidR="001F24C8">
        <w:t xml:space="preserve">. It would be great if you could add some lead-in text </w:t>
      </w:r>
      <w:r w:rsidR="001F24C8">
        <w:t>and also break this sequence into multiple ones (Instead of 14-15 points scattered across multiple pages).</w:t>
      </w:r>
      <w:r w:rsidR="00DA76D8">
        <w:t xml:space="preserve"> I have renumbered it in a couple of places. Please check and confirm</w:t>
      </w:r>
      <w:r w:rsidR="00014317">
        <w:t>.</w:t>
      </w:r>
    </w:p>
  </w:comment>
  <w:comment w:id="977" w:author="Akshata Sawant" w:date="2022-04-08T12:47:00Z" w:initials="AS">
    <w:p w14:paraId="25272E37" w14:textId="77777777" w:rsidR="005A2D9F" w:rsidRDefault="005A2D9F" w:rsidP="00D837E0">
      <w:r>
        <w:rPr>
          <w:rStyle w:val="CommentReference"/>
        </w:rPr>
        <w:annotationRef/>
      </w:r>
      <w:r>
        <w:rPr>
          <w:sz w:val="20"/>
          <w:szCs w:val="20"/>
        </w:rPr>
        <w:t>Okay</w:t>
      </w:r>
    </w:p>
  </w:comment>
  <w:comment w:id="980" w:author="Yashi Gupta" w:date="2022-03-24T07:20:00Z" w:initials="YG">
    <w:p w14:paraId="3DF3A28E" w14:textId="6B24C833" w:rsidR="00041D92" w:rsidRDefault="00041D92">
      <w:pPr>
        <w:pStyle w:val="CommentText"/>
      </w:pPr>
      <w:r>
        <w:rPr>
          <w:rStyle w:val="CommentReference"/>
        </w:rPr>
        <w:annotationRef/>
      </w:r>
      <w:r>
        <w:t xml:space="preserve">Again, I </w:t>
      </w:r>
      <w:r w:rsidR="00CC3119">
        <w:t>propose</w:t>
      </w:r>
      <w:r>
        <w:t xml:space="preserve"> we convert this into a numbered list. </w:t>
      </w:r>
    </w:p>
  </w:comment>
  <w:comment w:id="981" w:author="Akshata Sawant" w:date="2022-03-31T15:09:00Z" w:initials="AS">
    <w:p w14:paraId="672F9C5D" w14:textId="77777777" w:rsidR="00E12B37" w:rsidRDefault="00E12B37" w:rsidP="008146A1">
      <w:r>
        <w:rPr>
          <w:rStyle w:val="CommentReference"/>
        </w:rPr>
        <w:annotationRef/>
      </w:r>
      <w:r>
        <w:rPr>
          <w:sz w:val="20"/>
          <w:szCs w:val="20"/>
        </w:rPr>
        <w:t>Yes, done.</w:t>
      </w:r>
    </w:p>
  </w:comment>
  <w:comment w:id="1081" w:author="Rounak Kulkarni" w:date="2022-04-05T12:24:00Z" w:initials="RK">
    <w:p w14:paraId="71E7B975" w14:textId="28ABBDB8" w:rsidR="00E32F33" w:rsidRDefault="00E32F33">
      <w:pPr>
        <w:pStyle w:val="CommentText"/>
      </w:pPr>
      <w:r>
        <w:rPr>
          <w:rStyle w:val="CommentReference"/>
        </w:rPr>
        <w:annotationRef/>
      </w:r>
      <w:r>
        <w:t>Please add a signpost here. This is a huge section</w:t>
      </w:r>
      <w:r w:rsidR="00224E15">
        <w:t>, so you cover in detail what all we learned in this section followed by what we will be covering in the next.</w:t>
      </w:r>
    </w:p>
  </w:comment>
  <w:comment w:id="1082" w:author="Akshata Sawant" w:date="2022-04-08T13:02:00Z" w:initials="AS">
    <w:p w14:paraId="46128EE2" w14:textId="77777777" w:rsidR="00C64081" w:rsidRDefault="00C64081" w:rsidP="001460FC">
      <w:r>
        <w:rPr>
          <w:rStyle w:val="CommentReference"/>
        </w:rPr>
        <w:annotationRef/>
      </w:r>
      <w:r>
        <w:rPr>
          <w:sz w:val="20"/>
          <w:szCs w:val="20"/>
        </w:rPr>
        <w:t>Agreed</w:t>
      </w:r>
    </w:p>
  </w:comment>
  <w:comment w:id="1098" w:author="Rounak Kulkarni" w:date="2022-03-30T07:30:00Z" w:initials="RK">
    <w:p w14:paraId="06BEA97B" w14:textId="51005EA6" w:rsidR="00446E02" w:rsidRDefault="00446E02">
      <w:pPr>
        <w:pStyle w:val="CommentText"/>
      </w:pPr>
      <w:r>
        <w:rPr>
          <w:rStyle w:val="CommentReference"/>
        </w:rPr>
        <w:annotationRef/>
      </w:r>
      <w:r>
        <w:t xml:space="preserve">This section is not part of the outline but a good addition. We can retain it and </w:t>
      </w:r>
      <w:r w:rsidR="00737041">
        <w:t xml:space="preserve">update the outline accordingly. </w:t>
      </w:r>
    </w:p>
  </w:comment>
  <w:comment w:id="1099" w:author="Akshata Sawant" w:date="2022-03-31T14:18:00Z" w:initials="AS">
    <w:p w14:paraId="1F72747A" w14:textId="77777777" w:rsidR="001C19BF" w:rsidRDefault="001C19BF" w:rsidP="00604EDA">
      <w:r>
        <w:rPr>
          <w:rStyle w:val="CommentReference"/>
        </w:rPr>
        <w:annotationRef/>
      </w:r>
      <w:r>
        <w:rPr>
          <w:sz w:val="20"/>
          <w:szCs w:val="20"/>
        </w:rPr>
        <w:t>Sure, thanks</w:t>
      </w:r>
    </w:p>
  </w:comment>
  <w:comment w:id="1103" w:author="Yashi Gupta" w:date="2022-03-24T07:23:00Z" w:initials="YG">
    <w:p w14:paraId="415786AD" w14:textId="04EB31A2" w:rsidR="00663834" w:rsidRPr="00663834" w:rsidRDefault="00663834" w:rsidP="00663834">
      <w:pPr>
        <w:pStyle w:val="CommentText"/>
        <w:rPr>
          <w:lang w:val="en-IN"/>
        </w:rPr>
      </w:pPr>
      <w:r>
        <w:rPr>
          <w:rStyle w:val="CommentReference"/>
        </w:rPr>
        <w:annotationRef/>
      </w:r>
      <w:r w:rsidRPr="00663834">
        <w:rPr>
          <w:lang w:val="en-GB"/>
        </w:rPr>
        <w:t>As per Packt guidelines, we cannot have consecutive headings. You should add information between the headings to avoid this (for example, you can set up the subheadings that will follow).</w:t>
      </w:r>
    </w:p>
    <w:p w14:paraId="71A3E029" w14:textId="55D66A1F" w:rsidR="00663834" w:rsidRDefault="00663834">
      <w:pPr>
        <w:pStyle w:val="CommentText"/>
      </w:pPr>
    </w:p>
  </w:comment>
  <w:comment w:id="1104" w:author="Akshata Sawant" w:date="2022-03-31T14:17:00Z" w:initials="AS">
    <w:p w14:paraId="0616456E" w14:textId="77777777" w:rsidR="001C19BF" w:rsidRDefault="001C19BF" w:rsidP="00C57AEA">
      <w:r>
        <w:rPr>
          <w:rStyle w:val="CommentReference"/>
        </w:rPr>
        <w:annotationRef/>
      </w:r>
      <w:r>
        <w:rPr>
          <w:sz w:val="20"/>
          <w:szCs w:val="20"/>
        </w:rPr>
        <w:t>Noted!</w:t>
      </w:r>
    </w:p>
  </w:comment>
  <w:comment w:id="1111" w:author="Rounak Kulkarni" w:date="2022-04-05T12:25:00Z" w:initials="RK">
    <w:p w14:paraId="5F9A044C" w14:textId="6DEB18AD" w:rsidR="00224E15" w:rsidRDefault="00224E15">
      <w:pPr>
        <w:pStyle w:val="CommentText"/>
      </w:pPr>
      <w:r>
        <w:rPr>
          <w:rStyle w:val="CommentReference"/>
        </w:rPr>
        <w:annotationRef/>
      </w:r>
      <w:r>
        <w:t xml:space="preserve">This line looks incomplete. Please complete this. </w:t>
      </w:r>
      <w:r w:rsidR="004B0560">
        <w:t xml:space="preserve">Add an intro on what we will be learning in this section and </w:t>
      </w:r>
      <w:r w:rsidR="00C71F89">
        <w:t>a lead-in text to transition into the next sub-section.</w:t>
      </w:r>
    </w:p>
  </w:comment>
  <w:comment w:id="1171" w:author="Rounak Kulkarni" w:date="2022-03-30T07:21:00Z" w:initials="RK">
    <w:p w14:paraId="0C692C2B" w14:textId="1F722EE8" w:rsidR="005E363F" w:rsidRDefault="005E363F">
      <w:pPr>
        <w:pStyle w:val="CommentText"/>
      </w:pPr>
      <w:r>
        <w:rPr>
          <w:rStyle w:val="CommentReference"/>
        </w:rPr>
        <w:annotationRef/>
      </w:r>
      <w:r>
        <w:t>Signpost missing</w:t>
      </w:r>
    </w:p>
  </w:comment>
  <w:comment w:id="1172" w:author="Akshata Sawant" w:date="2022-03-31T14:16:00Z" w:initials="AS">
    <w:p w14:paraId="5B4D847A" w14:textId="77777777" w:rsidR="00745B05" w:rsidRDefault="00745B05" w:rsidP="004A4CA7">
      <w:r>
        <w:rPr>
          <w:rStyle w:val="CommentReference"/>
        </w:rPr>
        <w:annotationRef/>
      </w:r>
      <w:r>
        <w:rPr>
          <w:sz w:val="20"/>
          <w:szCs w:val="20"/>
        </w:rPr>
        <w:t>Yes, a miss from my end</w:t>
      </w:r>
    </w:p>
  </w:comment>
  <w:comment w:id="1199" w:author="Rounak Kulkarni" w:date="2022-04-05T12:31:00Z" w:initials="RK">
    <w:p w14:paraId="0E99D247" w14:textId="5EE14ED8" w:rsidR="00416869" w:rsidRDefault="00416869">
      <w:pPr>
        <w:pStyle w:val="CommentText"/>
      </w:pPr>
      <w:r>
        <w:rPr>
          <w:rStyle w:val="CommentReference"/>
        </w:rPr>
        <w:annotationRef/>
      </w:r>
      <w:r>
        <w:t>Please add a signpost</w:t>
      </w:r>
    </w:p>
  </w:comment>
  <w:comment w:id="1209" w:author="Rounak Kulkarni" w:date="2022-03-30T07:21:00Z" w:initials="RK">
    <w:p w14:paraId="74E75593" w14:textId="47E01197" w:rsidR="00911EB0" w:rsidRDefault="00911EB0">
      <w:pPr>
        <w:pStyle w:val="CommentText"/>
      </w:pPr>
      <w:r>
        <w:rPr>
          <w:rStyle w:val="CommentReference"/>
        </w:rPr>
        <w:annotationRef/>
      </w:r>
      <w:r>
        <w:t>A bit more elaboration on the importance of API design will help here.</w:t>
      </w:r>
    </w:p>
  </w:comment>
  <w:comment w:id="1210" w:author="Akshata Sawant" w:date="2022-03-31T14:15:00Z" w:initials="AS">
    <w:p w14:paraId="1B19FE32" w14:textId="77777777" w:rsidR="00745B05" w:rsidRDefault="00745B05" w:rsidP="00282FE0">
      <w:r>
        <w:rPr>
          <w:rStyle w:val="CommentReference"/>
        </w:rPr>
        <w:annotationRef/>
      </w:r>
      <w:r>
        <w:rPr>
          <w:sz w:val="20"/>
          <w:szCs w:val="20"/>
        </w:rPr>
        <w:t>Please check if this makes sense, else we can add further. Thanks</w:t>
      </w:r>
    </w:p>
    <w:p w14:paraId="4F39910A" w14:textId="77777777" w:rsidR="00745B05" w:rsidRDefault="00745B05" w:rsidP="00282FE0"/>
  </w:comment>
  <w:comment w:id="1241" w:author="Rounak Kulkarni" w:date="2022-04-05T12:33:00Z" w:initials="RK">
    <w:p w14:paraId="3E6E0970" w14:textId="1CB467A6" w:rsidR="004A5454" w:rsidRDefault="004A5454">
      <w:pPr>
        <w:pStyle w:val="CommentText"/>
      </w:pPr>
      <w:r>
        <w:rPr>
          <w:rStyle w:val="CommentReference"/>
        </w:rPr>
        <w:annotationRef/>
      </w:r>
      <w:r>
        <w:t>Please add a signpost.</w:t>
      </w:r>
    </w:p>
  </w:comment>
  <w:comment w:id="1249" w:author="Rounak Kulkarni" w:date="2022-04-05T12:34:00Z" w:initials="RK">
    <w:p w14:paraId="5BC07584" w14:textId="77777777" w:rsidR="00CD4D0E" w:rsidRDefault="00CD4D0E" w:rsidP="00CD4D0E">
      <w:pPr>
        <w:pStyle w:val="CommentText"/>
      </w:pPr>
      <w:r>
        <w:rPr>
          <w:rStyle w:val="CommentReference"/>
        </w:rPr>
        <w:annotationRef/>
      </w:r>
      <w:r>
        <w:t>The summary section should be moved before the Practice and Quiz sections as these are add-on, optional sections.</w:t>
      </w:r>
    </w:p>
  </w:comment>
  <w:comment w:id="1250" w:author="Akshata Sawant" w:date="2022-04-08T13:06:00Z" w:initials="AS">
    <w:p w14:paraId="01693DEC" w14:textId="77777777" w:rsidR="00CD4D0E" w:rsidRDefault="00CD4D0E" w:rsidP="00CD4D0E">
      <w:r>
        <w:rPr>
          <w:rStyle w:val="CommentReference"/>
        </w:rPr>
        <w:annotationRef/>
      </w:r>
      <w:r>
        <w:rPr>
          <w:sz w:val="20"/>
          <w:szCs w:val="20"/>
        </w:rPr>
        <w:t>Okay</w:t>
      </w:r>
    </w:p>
    <w:p w14:paraId="3D79289A" w14:textId="77777777" w:rsidR="00CD4D0E" w:rsidRDefault="00CD4D0E" w:rsidP="00CD4D0E"/>
  </w:comment>
  <w:comment w:id="1256" w:author="Yashi Gupta" w:date="2022-03-24T07:30:00Z" w:initials="YG">
    <w:p w14:paraId="6C1779AE" w14:textId="77777777" w:rsidR="00CD4D0E" w:rsidRDefault="00CD4D0E" w:rsidP="00CD4D0E">
      <w:pPr>
        <w:pStyle w:val="CommentText"/>
      </w:pPr>
      <w:r>
        <w:rPr>
          <w:rStyle w:val="CommentReference"/>
        </w:rPr>
        <w:annotationRef/>
      </w:r>
      <w:r>
        <w:t xml:space="preserve">This is a fine summary, but we can improve it by including the following elements: </w:t>
      </w:r>
    </w:p>
    <w:p w14:paraId="5BA3F66E" w14:textId="77777777" w:rsidR="00CD4D0E" w:rsidRDefault="00CD4D0E" w:rsidP="00CD4D0E">
      <w:pPr>
        <w:pStyle w:val="CommentText"/>
      </w:pPr>
    </w:p>
    <w:p w14:paraId="3C31BB4B" w14:textId="77777777" w:rsidR="00CD4D0E" w:rsidRPr="004C32E1" w:rsidRDefault="00CD4D0E" w:rsidP="00CD4D0E">
      <w:pPr>
        <w:pStyle w:val="CommentText"/>
        <w:numPr>
          <w:ilvl w:val="0"/>
          <w:numId w:val="38"/>
        </w:numPr>
        <w:rPr>
          <w:lang w:val="en-IN"/>
        </w:rPr>
      </w:pPr>
      <w:r w:rsidRPr="004C32E1">
        <w:rPr>
          <w:lang w:val="en-GB"/>
        </w:rPr>
        <w:t>What has the reader learnt in the chapter?</w:t>
      </w:r>
    </w:p>
    <w:p w14:paraId="5AEB0436" w14:textId="77777777" w:rsidR="00CD4D0E" w:rsidRPr="004C32E1" w:rsidRDefault="00CD4D0E" w:rsidP="00CD4D0E">
      <w:pPr>
        <w:pStyle w:val="CommentText"/>
        <w:numPr>
          <w:ilvl w:val="0"/>
          <w:numId w:val="38"/>
        </w:numPr>
        <w:rPr>
          <w:lang w:val="en-IN"/>
        </w:rPr>
      </w:pPr>
      <w:r w:rsidRPr="004C32E1">
        <w:rPr>
          <w:lang w:val="en-GB"/>
        </w:rPr>
        <w:t>Why was the information in the chapter useful to the reader?</w:t>
      </w:r>
    </w:p>
    <w:p w14:paraId="050D6EE7" w14:textId="77777777" w:rsidR="00CD4D0E" w:rsidRPr="004C32E1" w:rsidRDefault="00CD4D0E" w:rsidP="00CD4D0E">
      <w:pPr>
        <w:pStyle w:val="CommentText"/>
        <w:numPr>
          <w:ilvl w:val="0"/>
          <w:numId w:val="38"/>
        </w:numPr>
        <w:rPr>
          <w:lang w:val="en-IN"/>
        </w:rPr>
      </w:pPr>
      <w:r w:rsidRPr="004C32E1">
        <w:rPr>
          <w:lang w:val="en-GB"/>
        </w:rPr>
        <w:t>What will the reader learn in the next chapter?</w:t>
      </w:r>
    </w:p>
    <w:p w14:paraId="6F643AE1" w14:textId="77777777" w:rsidR="00CD4D0E" w:rsidRDefault="00CD4D0E" w:rsidP="00CD4D0E">
      <w:pPr>
        <w:pStyle w:val="CommentText"/>
      </w:pPr>
    </w:p>
  </w:comment>
  <w:comment w:id="1257" w:author="Akshata Sawant" w:date="2022-03-31T14:10:00Z" w:initials="AS">
    <w:p w14:paraId="7333B4F5" w14:textId="77777777" w:rsidR="00CD4D0E" w:rsidRDefault="00CD4D0E" w:rsidP="00CD4D0E">
      <w:r>
        <w:rPr>
          <w:rStyle w:val="CommentReference"/>
        </w:rPr>
        <w:annotationRef/>
      </w:r>
      <w:r>
        <w:rPr>
          <w:sz w:val="20"/>
          <w:szCs w:val="20"/>
        </w:rPr>
        <w:t>Check if this makes sense, else we can enhance it further. Thanks</w:t>
      </w:r>
    </w:p>
    <w:p w14:paraId="21B21883" w14:textId="77777777" w:rsidR="00CD4D0E" w:rsidRDefault="00CD4D0E" w:rsidP="00CD4D0E"/>
  </w:comment>
  <w:comment w:id="1273" w:author="Yashi Gupta" w:date="2022-03-24T07:25:00Z" w:initials="YG">
    <w:p w14:paraId="3E421EB1" w14:textId="6E7E1468" w:rsidR="00663834" w:rsidRDefault="00663834">
      <w:pPr>
        <w:pStyle w:val="CommentText"/>
      </w:pPr>
      <w:r>
        <w:rPr>
          <w:rStyle w:val="CommentReference"/>
        </w:rPr>
        <w:annotationRef/>
      </w:r>
      <w:r>
        <w:t>Can add this in the Technical Requirements section.</w:t>
      </w:r>
    </w:p>
  </w:comment>
  <w:comment w:id="1274" w:author="Akshata Sawant" w:date="2022-03-31T14:11:00Z" w:initials="AS">
    <w:p w14:paraId="1284A111" w14:textId="77777777" w:rsidR="00B3528E" w:rsidRDefault="00B3528E" w:rsidP="00894F87">
      <w:r>
        <w:rPr>
          <w:rStyle w:val="CommentReference"/>
        </w:rPr>
        <w:annotationRef/>
      </w:r>
      <w:r>
        <w:rPr>
          <w:sz w:val="20"/>
          <w:szCs w:val="20"/>
        </w:rPr>
        <w:t>We cannot add solution in the initial stage. This is not a requirement as such. This  is optional part.</w:t>
      </w:r>
    </w:p>
  </w:comment>
  <w:comment w:id="1275" w:author="Rounak Kulkarni" w:date="2022-04-05T12:34:00Z" w:initials="RK">
    <w:p w14:paraId="5F4B5EE4" w14:textId="5571F53B" w:rsidR="00A240D4" w:rsidRDefault="00A240D4">
      <w:pPr>
        <w:pStyle w:val="CommentText"/>
      </w:pPr>
      <w:r>
        <w:rPr>
          <w:rStyle w:val="CommentReference"/>
        </w:rPr>
        <w:annotationRef/>
      </w:r>
      <w:r>
        <w:t>Please provide the answers to these questions here.</w:t>
      </w:r>
    </w:p>
  </w:comment>
  <w:comment w:id="1276" w:author="Akshata Sawant" w:date="2022-04-08T13:07:00Z" w:initials="AS">
    <w:p w14:paraId="74438200" w14:textId="77777777" w:rsidR="005A378F" w:rsidRDefault="005A378F" w:rsidP="001C4541">
      <w:r>
        <w:rPr>
          <w:rStyle w:val="CommentReference"/>
        </w:rPr>
        <w:annotationRef/>
      </w:r>
      <w:r>
        <w:rPr>
          <w:sz w:val="20"/>
          <w:szCs w:val="20"/>
        </w:rPr>
        <w:t>Okay</w:t>
      </w:r>
    </w:p>
  </w:comment>
  <w:comment w:id="1325" w:author="Rounak Kulkarni" w:date="2022-04-05T12:34:00Z" w:initials="RK">
    <w:p w14:paraId="3EB8E5B6" w14:textId="5CDF333C" w:rsidR="00E31B43" w:rsidRDefault="00E31B43">
      <w:pPr>
        <w:pStyle w:val="CommentText"/>
      </w:pPr>
      <w:r>
        <w:rPr>
          <w:rStyle w:val="CommentReference"/>
        </w:rPr>
        <w:annotationRef/>
      </w:r>
      <w:r>
        <w:t xml:space="preserve">The summary section should be moved before the Practice and Quiz </w:t>
      </w:r>
      <w:r w:rsidR="00C11A8F">
        <w:t>sections as these are add-on, optional sections.</w:t>
      </w:r>
    </w:p>
  </w:comment>
  <w:comment w:id="1326" w:author="Akshata Sawant" w:date="2022-04-08T13:06:00Z" w:initials="AS">
    <w:p w14:paraId="2FE23AB8" w14:textId="77777777" w:rsidR="00CD4D0E" w:rsidRDefault="00CD4D0E" w:rsidP="004371E8">
      <w:r>
        <w:rPr>
          <w:rStyle w:val="CommentReference"/>
        </w:rPr>
        <w:annotationRef/>
      </w:r>
      <w:r>
        <w:rPr>
          <w:sz w:val="20"/>
          <w:szCs w:val="20"/>
        </w:rPr>
        <w:t>Okay</w:t>
      </w:r>
    </w:p>
    <w:p w14:paraId="14F37D90" w14:textId="77777777" w:rsidR="00CD4D0E" w:rsidRDefault="00CD4D0E" w:rsidP="004371E8"/>
  </w:comment>
  <w:comment w:id="1338" w:author="Yashi Gupta" w:date="2022-03-24T07:30:00Z" w:initials="YG">
    <w:p w14:paraId="1D49DC1C" w14:textId="5C24B32F" w:rsidR="004C32E1" w:rsidRDefault="004C32E1">
      <w:pPr>
        <w:pStyle w:val="CommentText"/>
      </w:pPr>
      <w:r>
        <w:rPr>
          <w:rStyle w:val="CommentReference"/>
        </w:rPr>
        <w:annotationRef/>
      </w:r>
      <w:r>
        <w:t xml:space="preserve">This is a fine summary, but we can </w:t>
      </w:r>
      <w:r w:rsidR="00487B01">
        <w:t>improve</w:t>
      </w:r>
      <w:r>
        <w:t xml:space="preserve"> it by including the following elem</w:t>
      </w:r>
      <w:r w:rsidR="00487B01">
        <w:t>e</w:t>
      </w:r>
      <w:r>
        <w:t xml:space="preserve">nts: </w:t>
      </w:r>
    </w:p>
    <w:p w14:paraId="1C0FA639" w14:textId="77777777" w:rsidR="004C32E1" w:rsidRDefault="004C32E1">
      <w:pPr>
        <w:pStyle w:val="CommentText"/>
      </w:pPr>
    </w:p>
    <w:p w14:paraId="2559F051" w14:textId="77777777" w:rsidR="004C32E1" w:rsidRPr="004C32E1" w:rsidRDefault="004C32E1" w:rsidP="004C32E1">
      <w:pPr>
        <w:pStyle w:val="CommentText"/>
        <w:numPr>
          <w:ilvl w:val="0"/>
          <w:numId w:val="38"/>
        </w:numPr>
        <w:rPr>
          <w:lang w:val="en-IN"/>
        </w:rPr>
      </w:pPr>
      <w:r w:rsidRPr="004C32E1">
        <w:rPr>
          <w:lang w:val="en-GB"/>
        </w:rPr>
        <w:t>What has the reader learnt in the chapter?</w:t>
      </w:r>
    </w:p>
    <w:p w14:paraId="06652181" w14:textId="77777777" w:rsidR="004C32E1" w:rsidRPr="004C32E1" w:rsidRDefault="004C32E1" w:rsidP="004C32E1">
      <w:pPr>
        <w:pStyle w:val="CommentText"/>
        <w:numPr>
          <w:ilvl w:val="0"/>
          <w:numId w:val="38"/>
        </w:numPr>
        <w:rPr>
          <w:lang w:val="en-IN"/>
        </w:rPr>
      </w:pPr>
      <w:r w:rsidRPr="004C32E1">
        <w:rPr>
          <w:lang w:val="en-GB"/>
        </w:rPr>
        <w:t>Why was the information in the chapter useful to the reader?</w:t>
      </w:r>
    </w:p>
    <w:p w14:paraId="70C30FAD" w14:textId="77777777" w:rsidR="004C32E1" w:rsidRPr="004C32E1" w:rsidRDefault="004C32E1" w:rsidP="004C32E1">
      <w:pPr>
        <w:pStyle w:val="CommentText"/>
        <w:numPr>
          <w:ilvl w:val="0"/>
          <w:numId w:val="38"/>
        </w:numPr>
        <w:rPr>
          <w:lang w:val="en-IN"/>
        </w:rPr>
      </w:pPr>
      <w:r w:rsidRPr="004C32E1">
        <w:rPr>
          <w:lang w:val="en-GB"/>
        </w:rPr>
        <w:t>What will the reader learn in the next chapter?</w:t>
      </w:r>
    </w:p>
    <w:p w14:paraId="0ED3ED13" w14:textId="358DCD74" w:rsidR="004C32E1" w:rsidRDefault="004C32E1">
      <w:pPr>
        <w:pStyle w:val="CommentText"/>
      </w:pPr>
    </w:p>
  </w:comment>
  <w:comment w:id="1339" w:author="Akshata Sawant" w:date="2022-03-31T14:10:00Z" w:initials="AS">
    <w:p w14:paraId="2A9C8A11" w14:textId="77777777" w:rsidR="001E4EC3" w:rsidRDefault="001E4EC3" w:rsidP="00C85A6C">
      <w:r>
        <w:rPr>
          <w:rStyle w:val="CommentReference"/>
        </w:rPr>
        <w:annotationRef/>
      </w:r>
      <w:r>
        <w:rPr>
          <w:sz w:val="20"/>
          <w:szCs w:val="20"/>
        </w:rPr>
        <w:t>Check if this makes sense, else we can enhance it further. Thanks</w:t>
      </w:r>
    </w:p>
    <w:p w14:paraId="52696F5D" w14:textId="77777777" w:rsidR="001E4EC3" w:rsidRDefault="001E4EC3" w:rsidP="00C85A6C"/>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86DD62" w15:done="1"/>
  <w15:commentEx w15:paraId="6F194D40" w15:paraIdParent="1586DD62" w15:done="1"/>
  <w15:commentEx w15:paraId="72B59CEE" w15:paraIdParent="1586DD62" w15:done="1"/>
  <w15:commentEx w15:paraId="02C7A183" w15:paraIdParent="1586DD62" w15:done="1"/>
  <w15:commentEx w15:paraId="62E78EB7" w15:done="1"/>
  <w15:commentEx w15:paraId="17078639" w15:paraIdParent="62E78EB7" w15:done="1"/>
  <w15:commentEx w15:paraId="1CFC7542" w15:done="1"/>
  <w15:commentEx w15:paraId="54C8F942" w15:paraIdParent="1CFC7542" w15:done="1"/>
  <w15:commentEx w15:paraId="4B4BD0C8" w15:done="1"/>
  <w15:commentEx w15:paraId="18896C49" w15:paraIdParent="4B4BD0C8" w15:done="1"/>
  <w15:commentEx w15:paraId="283FC54B" w15:done="1"/>
  <w15:commentEx w15:paraId="3104C6B0" w15:paraIdParent="283FC54B" w15:done="1"/>
  <w15:commentEx w15:paraId="46FFAB2E" w15:done="1"/>
  <w15:commentEx w15:paraId="2C316084" w15:paraIdParent="46FFAB2E" w15:done="1"/>
  <w15:commentEx w15:paraId="32C91836" w15:done="1"/>
  <w15:commentEx w15:paraId="6C963D74" w15:paraIdParent="32C91836" w15:done="1"/>
  <w15:commentEx w15:paraId="175B1CF2" w15:done="1"/>
  <w15:commentEx w15:paraId="50ED35E2" w15:paraIdParent="175B1CF2" w15:done="1"/>
  <w15:commentEx w15:paraId="43EA370E" w15:paraIdParent="175B1CF2" w15:done="1"/>
  <w15:commentEx w15:paraId="74D9FD76" w15:done="1"/>
  <w15:commentEx w15:paraId="09D0A180" w15:paraIdParent="74D9FD76" w15:done="1"/>
  <w15:commentEx w15:paraId="748321F9" w15:done="1"/>
  <w15:commentEx w15:paraId="39180BC3" w15:paraIdParent="748321F9" w15:done="1"/>
  <w15:commentEx w15:paraId="654EC81A" w15:done="1"/>
  <w15:commentEx w15:paraId="0D9DE672" w15:paraIdParent="654EC81A" w15:done="1"/>
  <w15:commentEx w15:paraId="56F42438" w15:done="1"/>
  <w15:commentEx w15:paraId="7D31C5A5" w15:paraIdParent="56F42438" w15:done="1"/>
  <w15:commentEx w15:paraId="57870245" w15:paraIdParent="56F42438" w15:done="1"/>
  <w15:commentEx w15:paraId="69D91472" w15:done="1"/>
  <w15:commentEx w15:paraId="6D5EBECD" w15:paraIdParent="69D91472" w15:done="1"/>
  <w15:commentEx w15:paraId="7C7361FB" w15:paraIdParent="69D91472" w15:done="1"/>
  <w15:commentEx w15:paraId="21CC1FFB" w15:paraIdParent="69D91472" w15:done="1"/>
  <w15:commentEx w15:paraId="620EF37B" w15:done="1"/>
  <w15:commentEx w15:paraId="09B20744" w15:paraIdParent="620EF37B" w15:done="1"/>
  <w15:commentEx w15:paraId="5A934877" w15:done="1"/>
  <w15:commentEx w15:paraId="4271463C" w15:paraIdParent="5A934877" w15:done="1"/>
  <w15:commentEx w15:paraId="6F53EA75" w15:paraIdParent="5A934877" w15:done="1"/>
  <w15:commentEx w15:paraId="2EAABF58" w15:done="1"/>
  <w15:commentEx w15:paraId="591648EE" w15:paraIdParent="2EAABF58" w15:done="1"/>
  <w15:commentEx w15:paraId="783BE4B5" w15:paraIdParent="2EAABF58" w15:done="1"/>
  <w15:commentEx w15:paraId="09FCD39B" w15:done="1"/>
  <w15:commentEx w15:paraId="5A168BD0" w15:paraIdParent="09FCD39B" w15:done="1"/>
  <w15:commentEx w15:paraId="6C63ADDE" w15:done="1"/>
  <w15:commentEx w15:paraId="0D1B55CC" w15:paraIdParent="6C63ADDE" w15:done="1"/>
  <w15:commentEx w15:paraId="09749AB2" w15:done="0"/>
  <w15:commentEx w15:paraId="1BD53879" w15:done="1"/>
  <w15:commentEx w15:paraId="25DD90CD" w15:paraIdParent="1BD53879" w15:done="1"/>
  <w15:commentEx w15:paraId="3341F894" w15:paraIdParent="1BD53879" w15:done="1"/>
  <w15:commentEx w15:paraId="3E8D137C" w15:paraIdParent="1BD53879" w15:done="1"/>
  <w15:commentEx w15:paraId="0D8846EF" w15:done="1"/>
  <w15:commentEx w15:paraId="31B976CE" w15:paraIdParent="0D8846EF" w15:done="1"/>
  <w15:commentEx w15:paraId="37949F63" w15:paraIdParent="0D8846EF" w15:done="1"/>
  <w15:commentEx w15:paraId="16DD36BC" w15:done="1"/>
  <w15:commentEx w15:paraId="2840F344" w15:paraIdParent="16DD36BC" w15:done="1"/>
  <w15:commentEx w15:paraId="51D1869D" w15:done="1"/>
  <w15:commentEx w15:paraId="62345679" w15:paraIdParent="51D1869D" w15:done="1"/>
  <w15:commentEx w15:paraId="14A4C467" w15:done="1"/>
  <w15:commentEx w15:paraId="28A77021" w15:paraIdParent="14A4C467" w15:done="1"/>
  <w15:commentEx w15:paraId="3A855A1C" w15:done="1"/>
  <w15:commentEx w15:paraId="04742788" w15:paraIdParent="3A855A1C" w15:done="1"/>
  <w15:commentEx w15:paraId="39E61EBB" w15:done="1"/>
  <w15:commentEx w15:paraId="47708D27" w15:paraIdParent="39E61EBB" w15:done="1"/>
  <w15:commentEx w15:paraId="71C29792" w15:paraIdParent="39E61EBB" w15:done="1"/>
  <w15:commentEx w15:paraId="5BBF59ED" w15:done="1"/>
  <w15:commentEx w15:paraId="1BC462F5" w15:paraIdParent="5BBF59ED" w15:done="1"/>
  <w15:commentEx w15:paraId="42FA65CC" w15:done="1"/>
  <w15:commentEx w15:paraId="04C3B758" w15:paraIdParent="42FA65CC" w15:done="1"/>
  <w15:commentEx w15:paraId="3F9693A2" w15:done="1"/>
  <w15:commentEx w15:paraId="1B6286ED" w15:paraIdParent="3F9693A2" w15:done="1"/>
  <w15:commentEx w15:paraId="58FBDCFB" w15:done="1"/>
  <w15:commentEx w15:paraId="7917B03C" w15:done="1"/>
  <w15:commentEx w15:paraId="506ECC13" w15:done="1"/>
  <w15:commentEx w15:paraId="362B5406" w15:paraIdParent="506ECC13" w15:done="1"/>
  <w15:commentEx w15:paraId="25CA2239" w15:done="1"/>
  <w15:commentEx w15:paraId="01C520B6" w15:paraIdParent="25CA2239" w15:done="1"/>
  <w15:commentEx w15:paraId="7B33AD83" w15:paraIdParent="25CA2239" w15:done="1"/>
  <w15:commentEx w15:paraId="1A379CC9" w15:done="1"/>
  <w15:commentEx w15:paraId="1D889107" w15:paraIdParent="1A379CC9" w15:done="1"/>
  <w15:commentEx w15:paraId="44D8A862" w15:paraIdParent="1A379CC9" w15:done="1"/>
  <w15:commentEx w15:paraId="3D0355FA" w15:paraIdParent="1A379CC9" w15:done="1"/>
  <w15:commentEx w15:paraId="065B12CD" w15:done="1"/>
  <w15:commentEx w15:paraId="6518237E" w15:paraIdParent="065B12CD" w15:done="1"/>
  <w15:commentEx w15:paraId="5BF30EBD" w15:paraIdParent="065B12CD" w15:done="1"/>
  <w15:commentEx w15:paraId="46801556" w15:done="1"/>
  <w15:commentEx w15:paraId="45B8981D" w15:paraIdParent="46801556" w15:done="1"/>
  <w15:commentEx w15:paraId="0AE60D03" w15:done="1"/>
  <w15:commentEx w15:paraId="5AF5D114" w15:done="1"/>
  <w15:commentEx w15:paraId="5393EEE4" w15:paraIdParent="5AF5D114" w15:done="1"/>
  <w15:commentEx w15:paraId="745A1612" w15:done="1"/>
  <w15:commentEx w15:paraId="3D75BFF6" w15:paraIdParent="745A1612" w15:done="1"/>
  <w15:commentEx w15:paraId="6F5A2E6C" w15:done="1"/>
  <w15:commentEx w15:paraId="3F45C55F" w15:paraIdParent="6F5A2E6C" w15:done="1"/>
  <w15:commentEx w15:paraId="4E07F9FA" w15:done="1"/>
  <w15:commentEx w15:paraId="0729C5C5" w15:paraIdParent="4E07F9FA" w15:done="1"/>
  <w15:commentEx w15:paraId="380A8EDB" w15:done="1"/>
  <w15:commentEx w15:paraId="19D410FF" w15:paraIdParent="380A8EDB" w15:done="1"/>
  <w15:commentEx w15:paraId="517E2C5A" w15:done="1"/>
  <w15:commentEx w15:paraId="6849B380" w15:paraIdParent="517E2C5A" w15:done="1"/>
  <w15:commentEx w15:paraId="52057493" w15:done="1"/>
  <w15:commentEx w15:paraId="3089B1E2" w15:paraIdParent="52057493" w15:done="1"/>
  <w15:commentEx w15:paraId="20FC9925" w15:paraIdParent="52057493" w15:done="1"/>
  <w15:commentEx w15:paraId="3F8BBDF9" w15:done="1"/>
  <w15:commentEx w15:paraId="28D1CC15" w15:paraIdParent="3F8BBDF9" w15:done="1"/>
  <w15:commentEx w15:paraId="57E9B9EE" w15:paraIdParent="3F8BBDF9" w15:done="1"/>
  <w15:commentEx w15:paraId="3505B8B9" w15:done="1"/>
  <w15:commentEx w15:paraId="1DF459F2" w15:paraIdParent="3505B8B9" w15:done="1"/>
  <w15:commentEx w15:paraId="404CB664" w15:done="1"/>
  <w15:commentEx w15:paraId="74EB44DC" w15:done="1"/>
  <w15:commentEx w15:paraId="00BDA0F7" w15:paraIdParent="74EB44DC" w15:done="1"/>
  <w15:commentEx w15:paraId="20F45F51" w15:done="0"/>
  <w15:commentEx w15:paraId="7491F4EE" w15:paraIdParent="20F45F51" w15:done="0"/>
  <w15:commentEx w15:paraId="4F382A53" w15:paraIdParent="20F45F51" w15:done="0"/>
  <w15:commentEx w15:paraId="64326E53" w15:done="1"/>
  <w15:commentEx w15:paraId="0A32D070" w15:paraIdParent="64326E53" w15:done="1"/>
  <w15:commentEx w15:paraId="4D5015F6" w15:done="1"/>
  <w15:commentEx w15:paraId="11237570" w15:paraIdParent="4D5015F6" w15:done="1"/>
  <w15:commentEx w15:paraId="3C550607" w15:done="0"/>
  <w15:commentEx w15:paraId="29E1E01C" w15:paraIdParent="3C550607" w15:done="0"/>
  <w15:commentEx w15:paraId="203D4A2E" w15:done="1"/>
  <w15:commentEx w15:paraId="2E4E6323" w15:paraIdParent="203D4A2E" w15:done="1"/>
  <w15:commentEx w15:paraId="30933A35" w15:done="1"/>
  <w15:commentEx w15:paraId="1E5D9978" w15:paraIdParent="30933A35" w15:done="1"/>
  <w15:commentEx w15:paraId="5D15F8F5" w15:done="1"/>
  <w15:commentEx w15:paraId="551FCAE3" w15:paraIdParent="5D15F8F5" w15:done="1"/>
  <w15:commentEx w15:paraId="752ABC34" w15:done="1"/>
  <w15:commentEx w15:paraId="400C98AB" w15:paraIdParent="752ABC34" w15:done="1"/>
  <w15:commentEx w15:paraId="3ADCDE8E" w15:done="1"/>
  <w15:commentEx w15:paraId="497C8D42" w15:paraIdParent="3ADCDE8E" w15:done="1"/>
  <w15:commentEx w15:paraId="4349E497" w15:done="1"/>
  <w15:commentEx w15:paraId="18063EAE" w15:done="1"/>
  <w15:commentEx w15:paraId="742E3FC6" w15:paraIdParent="18063EAE" w15:done="1"/>
  <w15:commentEx w15:paraId="09E1B6AA" w15:done="1"/>
  <w15:commentEx w15:paraId="73299DFB" w15:paraIdParent="09E1B6AA" w15:done="1"/>
  <w15:commentEx w15:paraId="01431F20" w15:done="1"/>
  <w15:commentEx w15:paraId="37943430" w15:paraIdParent="01431F20" w15:done="1"/>
  <w15:commentEx w15:paraId="70324E52" w15:done="1"/>
  <w15:commentEx w15:paraId="107D9904" w15:paraIdParent="70324E52" w15:done="1"/>
  <w15:commentEx w15:paraId="2A9E0F91" w15:done="1"/>
  <w15:commentEx w15:paraId="11DE8143" w15:paraIdParent="2A9E0F91" w15:done="1"/>
  <w15:commentEx w15:paraId="5FE1BFF5" w15:done="1"/>
  <w15:commentEx w15:paraId="55756030" w15:paraIdParent="5FE1BFF5" w15:done="1"/>
  <w15:commentEx w15:paraId="15BFC375" w15:done="1"/>
  <w15:commentEx w15:paraId="531A3685" w15:paraIdParent="15BFC375" w15:done="1"/>
  <w15:commentEx w15:paraId="4089C045" w15:done="1"/>
  <w15:commentEx w15:paraId="4298D81F" w15:paraIdParent="4089C045" w15:done="1"/>
  <w15:commentEx w15:paraId="79598152" w15:paraIdParent="4089C045" w15:done="1"/>
  <w15:commentEx w15:paraId="0646C8A8" w15:paraIdParent="4089C045" w15:done="1"/>
  <w15:commentEx w15:paraId="475DEAA4" w15:paraIdParent="4089C045" w15:done="1"/>
  <w15:commentEx w15:paraId="6F1CADE4" w15:done="1"/>
  <w15:commentEx w15:paraId="151D8E2E" w15:paraIdParent="6F1CADE4" w15:done="1"/>
  <w15:commentEx w15:paraId="589F148B" w15:paraIdParent="6F1CADE4" w15:done="0"/>
  <w15:commentEx w15:paraId="5F643D25" w15:done="1"/>
  <w15:commentEx w15:paraId="3BA1E504" w15:paraIdParent="5F643D25" w15:done="1"/>
  <w15:commentEx w15:paraId="70DD4985" w15:paraIdParent="5F643D25" w15:done="0"/>
  <w15:commentEx w15:paraId="699BB65F" w15:done="1"/>
  <w15:commentEx w15:paraId="0D119342" w15:paraIdParent="699BB65F" w15:done="1"/>
  <w15:commentEx w15:paraId="365A0CC6" w15:done="1"/>
  <w15:commentEx w15:paraId="5EB09192" w15:paraIdParent="365A0CC6" w15:done="1"/>
  <w15:commentEx w15:paraId="2E5039C9" w15:done="1"/>
  <w15:commentEx w15:paraId="262D9C1A" w15:done="1"/>
  <w15:commentEx w15:paraId="794606D7" w15:paraIdParent="262D9C1A" w15:done="1"/>
  <w15:commentEx w15:paraId="50263510" w15:done="1"/>
  <w15:commentEx w15:paraId="716EBD14" w15:paraIdParent="50263510" w15:done="1"/>
  <w15:commentEx w15:paraId="10A147CC" w15:done="1"/>
  <w15:commentEx w15:paraId="5F398642" w15:paraIdParent="10A147CC" w15:done="1"/>
  <w15:commentEx w15:paraId="7F84B0C6" w15:done="1"/>
  <w15:commentEx w15:paraId="59897F5B" w15:paraIdParent="7F84B0C6" w15:done="1"/>
  <w15:commentEx w15:paraId="0F0ABA79" w15:done="1"/>
  <w15:commentEx w15:paraId="3EAF62B7" w15:paraIdParent="0F0ABA79" w15:done="1"/>
  <w15:commentEx w15:paraId="48F1D687" w15:done="1"/>
  <w15:commentEx w15:paraId="30FB985A" w15:paraIdParent="48F1D687" w15:done="1"/>
  <w15:commentEx w15:paraId="624F7499" w15:done="1"/>
  <w15:commentEx w15:paraId="5F00433E" w15:paraIdParent="624F7499" w15:done="1"/>
  <w15:commentEx w15:paraId="5AE55FFF" w15:done="1"/>
  <w15:commentEx w15:paraId="670EFE22" w15:paraIdParent="5AE55FFF" w15:done="1"/>
  <w15:commentEx w15:paraId="64DE5DD3" w15:done="1"/>
  <w15:commentEx w15:paraId="3F710A15" w15:paraIdParent="64DE5DD3" w15:done="1"/>
  <w15:commentEx w15:paraId="76E1DE3D" w15:done="1"/>
  <w15:commentEx w15:paraId="0EFC4696" w15:paraIdParent="76E1DE3D" w15:done="1"/>
  <w15:commentEx w15:paraId="00727934" w15:paraIdParent="76E1DE3D" w15:done="1"/>
  <w15:commentEx w15:paraId="040D33EF" w15:paraIdParent="76E1DE3D" w15:done="1"/>
  <w15:commentEx w15:paraId="25272E37" w15:paraIdParent="76E1DE3D" w15:done="1"/>
  <w15:commentEx w15:paraId="3DF3A28E" w15:done="1"/>
  <w15:commentEx w15:paraId="672F9C5D" w15:paraIdParent="3DF3A28E" w15:done="1"/>
  <w15:commentEx w15:paraId="71E7B975" w15:done="1"/>
  <w15:commentEx w15:paraId="46128EE2" w15:paraIdParent="71E7B975" w15:done="1"/>
  <w15:commentEx w15:paraId="06BEA97B" w15:done="1"/>
  <w15:commentEx w15:paraId="1F72747A" w15:paraIdParent="06BEA97B" w15:done="1"/>
  <w15:commentEx w15:paraId="71A3E029" w15:done="1"/>
  <w15:commentEx w15:paraId="0616456E" w15:paraIdParent="71A3E029" w15:done="1"/>
  <w15:commentEx w15:paraId="5F9A044C" w15:done="1"/>
  <w15:commentEx w15:paraId="0C692C2B" w15:done="0"/>
  <w15:commentEx w15:paraId="5B4D847A" w15:paraIdParent="0C692C2B" w15:done="0"/>
  <w15:commentEx w15:paraId="0E99D247" w15:done="1"/>
  <w15:commentEx w15:paraId="74E75593" w15:done="1"/>
  <w15:commentEx w15:paraId="4F39910A" w15:paraIdParent="74E75593" w15:done="1"/>
  <w15:commentEx w15:paraId="3E6E0970" w15:done="1"/>
  <w15:commentEx w15:paraId="5BC07584" w15:done="1"/>
  <w15:commentEx w15:paraId="3D79289A" w15:paraIdParent="5BC07584" w15:done="1"/>
  <w15:commentEx w15:paraId="6F643AE1" w15:done="1"/>
  <w15:commentEx w15:paraId="21B21883" w15:paraIdParent="6F643AE1" w15:done="1"/>
  <w15:commentEx w15:paraId="3E421EB1" w15:done="1"/>
  <w15:commentEx w15:paraId="1284A111" w15:paraIdParent="3E421EB1" w15:done="1"/>
  <w15:commentEx w15:paraId="5F4B5EE4" w15:done="0"/>
  <w15:commentEx w15:paraId="74438200" w15:paraIdParent="5F4B5EE4" w15:done="0"/>
  <w15:commentEx w15:paraId="3EB8E5B6" w15:done="1"/>
  <w15:commentEx w15:paraId="14F37D90" w15:paraIdParent="3EB8E5B6" w15:done="1"/>
  <w15:commentEx w15:paraId="0ED3ED13" w15:done="1"/>
  <w15:commentEx w15:paraId="52696F5D" w15:paraIdParent="0ED3ED1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6EA6D" w16cex:dateUtc="2022-03-24T07:32:00Z"/>
  <w16cex:commentExtensible w16cex:durableId="25F0339E" w16cex:dateUtc="2022-03-31T13:05:00Z"/>
  <w16cex:commentExtensible w16cex:durableId="25F6F650" w16cex:dateUtc="2022-04-05T11:39:00Z"/>
  <w16cex:commentExtensible w16cex:durableId="25FAA0AA" w16cex:dateUtc="2022-04-08T10:53:00Z"/>
  <w16cex:commentExtensible w16cex:durableId="25E6D75A" w16cex:dateUtc="2022-03-24T06:11:00Z"/>
  <w16cex:commentExtensible w16cex:durableId="25EFE1D7" w16cex:dateUtc="2022-03-31T07:16:00Z"/>
  <w16cex:commentExtensible w16cex:durableId="25EDC9DB" w16cex:dateUtc="2022-03-29T12:39:00Z"/>
  <w16cex:commentExtensible w16cex:durableId="25F14509" w16cex:dateUtc="2022-04-01T08:31:00Z"/>
  <w16cex:commentExtensible w16cex:durableId="25E6D894" w16cex:dateUtc="2022-03-24T06:16:00Z"/>
  <w16cex:commentExtensible w16cex:durableId="25EFCF57" w16cex:dateUtc="2022-03-31T05:57:00Z"/>
  <w16cex:commentExtensible w16cex:durableId="25E6D8EF" w16cex:dateUtc="2022-03-24T06:17:00Z"/>
  <w16cex:commentExtensible w16cex:durableId="25EFD200" w16cex:dateUtc="2022-03-31T06:08:00Z"/>
  <w16cex:commentExtensible w16cex:durableId="25E6D923" w16cex:dateUtc="2022-03-24T06:18:00Z"/>
  <w16cex:commentExtensible w16cex:durableId="25EFCF70" w16cex:dateUtc="2022-03-31T05:57:00Z"/>
  <w16cex:commentExtensible w16cex:durableId="25E6D8DC" w16cex:dateUtc="2022-03-24T06:17:00Z"/>
  <w16cex:commentExtensible w16cex:durableId="25F14753" w16cex:dateUtc="2022-04-01T08:41:00Z"/>
  <w16cex:commentExtensible w16cex:durableId="25E6D6F3" w16cex:dateUtc="2022-03-24T06:09:00Z"/>
  <w16cex:commentExtensible w16cex:durableId="25EEF376" w16cex:dateUtc="2022-03-30T09:49:00Z"/>
  <w16cex:commentExtensible w16cex:durableId="25F147C9" w16cex:dateUtc="2022-04-01T08:43:00Z"/>
  <w16cex:commentExtensible w16cex:durableId="25E6D4E0" w16cex:dateUtc="2022-03-24T06:00:00Z"/>
  <w16cex:commentExtensible w16cex:durableId="25EFE2B1" w16cex:dateUtc="2022-03-31T07:20:00Z"/>
  <w16cex:commentExtensible w16cex:durableId="25E6D4A9" w16cex:dateUtc="2022-03-24T05:59:00Z"/>
  <w16cex:commentExtensible w16cex:durableId="25FAA07A" w16cex:dateUtc="2022-04-08T10:52:00Z"/>
  <w16cex:commentExtensible w16cex:durableId="25E6DC6B" w16cex:dateUtc="2022-03-24T06:32:00Z"/>
  <w16cex:commentExtensible w16cex:durableId="25EFD3B4" w16cex:dateUtc="2022-03-31T06:16:00Z"/>
  <w16cex:commentExtensible w16cex:durableId="25EDCBB4" w16cex:dateUtc="2022-03-29T12:47:00Z"/>
  <w16cex:commentExtensible w16cex:durableId="25F6B2E1" w16cex:dateUtc="2022-04-05T06:51:00Z"/>
  <w16cex:commentExtensible w16cex:durableId="25FAA134" w16cex:dateUtc="2022-04-08T10:55:00Z"/>
  <w16cex:commentExtensible w16cex:durableId="25EDCB88" w16cex:dateUtc="2022-03-29T12:46:00Z"/>
  <w16cex:commentExtensible w16cex:durableId="25EFE41F" w16cex:dateUtc="2022-03-31T07:26:00Z"/>
  <w16cex:commentExtensible w16cex:durableId="25EFE445" w16cex:dateUtc="2022-03-31T07:26:00Z"/>
  <w16cex:commentExtensible w16cex:durableId="25F6B354" w16cex:dateUtc="2022-04-05T06:53:00Z"/>
  <w16cex:commentExtensible w16cex:durableId="25E6D667" w16cex:dateUtc="2022-03-24T06:07:00Z"/>
  <w16cex:commentExtensible w16cex:durableId="25EFE4B8" w16cex:dateUtc="2022-03-31T07:28:00Z"/>
  <w16cex:commentExtensible w16cex:durableId="25F16851" w16cex:dateUtc="2022-04-01T11:02:00Z"/>
  <w16cex:commentExtensible w16cex:durableId="25F6F6CA" w16cex:dateUtc="2022-04-05T11:41:00Z"/>
  <w16cex:commentExtensible w16cex:durableId="25FAA253" w16cex:dateUtc="2022-04-08T11:00:00Z"/>
  <w16cex:commentExtensible w16cex:durableId="25E6DB3B" w16cex:dateUtc="2022-03-24T06:27:00Z"/>
  <w16cex:commentExtensible w16cex:durableId="25F6B3AB" w16cex:dateUtc="2022-04-05T06:55:00Z"/>
  <w16cex:commentExtensible w16cex:durableId="25FAA2CE" w16cex:dateUtc="2022-04-08T11:02:00Z"/>
  <w16cex:commentExtensible w16cex:durableId="25E6DBA4" w16cex:dateUtc="2022-03-24T06:29:00Z"/>
  <w16cex:commentExtensible w16cex:durableId="25EFE93F" w16cex:dateUtc="2022-03-31T07:47:00Z"/>
  <w16cex:commentExtensible w16cex:durableId="25E6D9ED" w16cex:dateUtc="2022-03-24T06:22:00Z"/>
  <w16cex:commentExtensible w16cex:durableId="25EFE978" w16cex:dateUtc="2022-03-31T07:48:00Z"/>
  <w16cex:commentExtensible w16cex:durableId="25EFEA05" w16cex:dateUtc="2022-03-31T07:51:00Z"/>
  <w16cex:commentExtensible w16cex:durableId="25EDCC8A" w16cex:dateUtc="2022-03-29T12:50:00Z"/>
  <w16cex:commentExtensible w16cex:durableId="25F14B40" w16cex:dateUtc="2022-04-01T08:58:00Z"/>
  <w16cex:commentExtensible w16cex:durableId="25F6B484" w16cex:dateUtc="2022-04-05T06:58:00Z"/>
  <w16cex:commentExtensible w16cex:durableId="25FAA3E2" w16cex:dateUtc="2022-04-08T11:06:00Z"/>
  <w16cex:commentExtensible w16cex:durableId="25EFEA80" w16cex:dateUtc="2022-03-31T07:53:00Z"/>
  <w16cex:commentExtensible w16cex:durableId="25F6B432" w16cex:dateUtc="2022-04-05T06:57:00Z"/>
  <w16cex:commentExtensible w16cex:durableId="25FAA478" w16cex:dateUtc="2022-04-08T11:09:00Z"/>
  <w16cex:commentExtensible w16cex:durableId="25E6DB01" w16cex:dateUtc="2022-03-24T06:26:00Z"/>
  <w16cex:commentExtensible w16cex:durableId="25F14B5C" w16cex:dateUtc="2022-04-01T08:58:00Z"/>
  <w16cex:commentExtensible w16cex:durableId="25E6DBB3" w16cex:dateUtc="2022-03-24T06:29:00Z"/>
  <w16cex:commentExtensible w16cex:durableId="25F14DAE" w16cex:dateUtc="2022-04-01T09:08:00Z"/>
  <w16cex:commentExtensible w16cex:durableId="25F149EF" w16cex:dateUtc="2022-03-24T06:29:00Z"/>
  <w16cex:commentExtensible w16cex:durableId="25F149EE" w16cex:dateUtc="2022-03-31T07:47:00Z"/>
  <w16cex:commentExtensible w16cex:durableId="25F149ED" w16cex:dateUtc="2022-03-24T06:22:00Z"/>
  <w16cex:commentExtensible w16cex:durableId="25F149EC" w16cex:dateUtc="2022-03-31T07:48:00Z"/>
  <w16cex:commentExtensible w16cex:durableId="25F149EB" w16cex:dateUtc="2022-03-31T07:51:00Z"/>
  <w16cex:commentExtensible w16cex:durableId="25F6B53E" w16cex:dateUtc="2022-04-05T07:01:00Z"/>
  <w16cex:commentExtensible w16cex:durableId="25FAA4C0" w16cex:dateUtc="2022-04-08T11:10:00Z"/>
  <w16cex:commentExtensible w16cex:durableId="25EDCD1D" w16cex:dateUtc="2022-03-29T12:53:00Z"/>
  <w16cex:commentExtensible w16cex:durableId="25F14D87" w16cex:dateUtc="2022-04-01T09:08:00Z"/>
  <w16cex:commentExtensible w16cex:durableId="25EDCF7D" w16cex:dateUtc="2022-03-29T13:03:00Z"/>
  <w16cex:commentExtensible w16cex:durableId="25F14E3D" w16cex:dateUtc="2022-04-01T09:11:00Z"/>
  <w16cex:commentExtensible w16cex:durableId="25E6DC07" w16cex:dateUtc="2022-03-24T06:31:00Z"/>
  <w16cex:commentExtensible w16cex:durableId="25F14EEB" w16cex:dateUtc="2022-04-01T09:14:00Z"/>
  <w16cex:commentExtensible w16cex:durableId="25E6DDA4" w16cex:dateUtc="2022-03-24T06:38:00Z"/>
  <w16cex:commentExtensible w16cex:durableId="25E6DD4D" w16cex:dateUtc="2022-03-24T06:36:00Z"/>
  <w16cex:commentExtensible w16cex:durableId="25E6DDBE" w16cex:dateUtc="2022-03-24T06:38:00Z"/>
  <w16cex:commentExtensible w16cex:durableId="25EFEC1C" w16cex:dateUtc="2022-03-31T08:00:00Z"/>
  <w16cex:commentExtensible w16cex:durableId="25E6DE05" w16cex:dateUtc="2022-03-24T06:39:00Z"/>
  <w16cex:commentExtensible w16cex:durableId="25EDCE5D" w16cex:dateUtc="2022-03-29T12:58:00Z"/>
  <w16cex:commentExtensible w16cex:durableId="25EFEBD2" w16cex:dateUtc="2022-03-31T07:58:00Z"/>
  <w16cex:commentExtensible w16cex:durableId="25EDCEA9" w16cex:dateUtc="2022-03-29T13:00:00Z"/>
  <w16cex:commentExtensible w16cex:durableId="25EFEC09" w16cex:dateUtc="2022-03-31T07:59:00Z"/>
  <w16cex:commentExtensible w16cex:durableId="25F6B628" w16cex:dateUtc="2022-04-05T07:05:00Z"/>
  <w16cex:commentExtensible w16cex:durableId="25FAA6EC" w16cex:dateUtc="2022-04-08T11:19:00Z"/>
  <w16cex:commentExtensible w16cex:durableId="25EDCE7F" w16cex:dateUtc="2022-03-29T12:59:00Z"/>
  <w16cex:commentExtensible w16cex:durableId="25F6B65F" w16cex:dateUtc="2022-04-05T07:06:00Z"/>
  <w16cex:commentExtensible w16cex:durableId="25FAA656" w16cex:dateUtc="2022-04-08T11:17:00Z"/>
  <w16cex:commentExtensible w16cex:durableId="25F6B698" w16cex:dateUtc="2022-04-05T07:07:00Z"/>
  <w16cex:commentExtensible w16cex:durableId="25FAA701" w16cex:dateUtc="2022-04-08T11:20:00Z"/>
  <w16cex:commentExtensible w16cex:durableId="25F6B72B" w16cex:dateUtc="2022-04-05T07:10:00Z"/>
  <w16cex:commentExtensible w16cex:durableId="25E6DE82" w16cex:dateUtc="2022-03-24T06:41:00Z"/>
  <w16cex:commentExtensible w16cex:durableId="25F14F0F" w16cex:dateUtc="2022-04-01T09:14:00Z"/>
  <w16cex:commentExtensible w16cex:durableId="25E6DB83" w16cex:dateUtc="2022-03-24T06:28:00Z"/>
  <w16cex:commentExtensible w16cex:durableId="25F002BE" w16cex:dateUtc="2022-03-31T09:36:00Z"/>
  <w16cex:commentExtensible w16cex:durableId="25E6DF2C" w16cex:dateUtc="2022-03-24T06:44:00Z"/>
  <w16cex:commentExtensible w16cex:durableId="25F14F64" w16cex:dateUtc="2022-04-01T09:16:00Z"/>
  <w16cex:commentExtensible w16cex:durableId="25F6B7C7" w16cex:dateUtc="2022-04-05T07:12:00Z"/>
  <w16cex:commentExtensible w16cex:durableId="25FAA85A" w16cex:dateUtc="2022-04-08T11:26:00Z"/>
  <w16cex:commentExtensible w16cex:durableId="25E6DF4C" w16cex:dateUtc="2022-03-24T06:45:00Z"/>
  <w16cex:commentExtensible w16cex:durableId="25EFFA3D" w16cex:dateUtc="2022-03-31T09:00:00Z"/>
  <w16cex:commentExtensible w16cex:durableId="25E6DFD9" w16cex:dateUtc="2022-03-24T06:47:00Z"/>
  <w16cex:commentExtensible w16cex:durableId="25EFFAA8" w16cex:dateUtc="2022-03-31T09:02:00Z"/>
  <w16cex:commentExtensible w16cex:durableId="25E6DFFF" w16cex:dateUtc="2022-03-24T06:48:00Z"/>
  <w16cex:commentExtensible w16cex:durableId="25F003DF" w16cex:dateUtc="2022-03-31T09:41:00Z"/>
  <w16cex:commentExtensible w16cex:durableId="25F154F2" w16cex:dateUtc="2022-04-01T09:39:00Z"/>
  <w16cex:commentExtensible w16cex:durableId="25EDD543" w16cex:dateUtc="2022-03-29T13:28:00Z"/>
  <w16cex:commentExtensible w16cex:durableId="25F6B838" w16cex:dateUtc="2022-04-05T07:14:00Z"/>
  <w16cex:commentExtensible w16cex:durableId="25FAAA22" w16cex:dateUtc="2022-04-08T11:33:00Z"/>
  <w16cex:commentExtensible w16cex:durableId="25F6B85D" w16cex:dateUtc="2022-04-05T07:15:00Z"/>
  <w16cex:commentExtensible w16cex:durableId="25FAAA19" w16cex:dateUtc="2022-04-08T11:33:00Z"/>
  <w16cex:commentExtensible w16cex:durableId="25E6E07E" w16cex:dateUtc="2022-03-24T06:50:00Z"/>
  <w16cex:commentExtensible w16cex:durableId="25EFFEFC" w16cex:dateUtc="2022-03-24T06:52:00Z"/>
  <w16cex:commentExtensible w16cex:durableId="25EFFEFB" w16cex:dateUtc="2022-03-31T09:20:00Z"/>
  <w16cex:commentExtensible w16cex:durableId="25E6E0B6" w16cex:dateUtc="2022-03-24T06:51:00Z"/>
  <w16cex:commentExtensible w16cex:durableId="25EFFE07" w16cex:dateUtc="2022-03-31T09:16:00Z"/>
  <w16cex:commentExtensible w16cex:durableId="25F6B8D9" w16cex:dateUtc="2022-04-05T07:17:00Z"/>
  <w16cex:commentExtensible w16cex:durableId="25E6ED23" w16cex:dateUtc="2022-03-24T07:44:00Z"/>
  <w16cex:commentExtensible w16cex:durableId="25EFFFEC" w16cex:dateUtc="2022-03-31T09:24:00Z"/>
  <w16cex:commentExtensible w16cex:durableId="25EDD5E7" w16cex:dateUtc="2022-03-29T13:30:00Z"/>
  <w16cex:commentExtensible w16cex:durableId="25F1551B" w16cex:dateUtc="2022-04-01T09:40:00Z"/>
  <w16cex:commentExtensible w16cex:durableId="25E6E11D" w16cex:dateUtc="2022-03-24T06:52:00Z"/>
  <w16cex:commentExtensible w16cex:durableId="25EFFEF1" w16cex:dateUtc="2022-03-31T09:20:00Z"/>
  <w16cex:commentExtensible w16cex:durableId="25E6E171" w16cex:dateUtc="2022-03-24T06:54:00Z"/>
  <w16cex:commentExtensible w16cex:durableId="25EFFF95" w16cex:dateUtc="2022-03-31T09:23:00Z"/>
  <w16cex:commentExtensible w16cex:durableId="25E6E20B" w16cex:dateUtc="2022-03-24T06:56:00Z"/>
  <w16cex:commentExtensible w16cex:durableId="25EFFF73" w16cex:dateUtc="2022-03-31T09:22:00Z"/>
  <w16cex:commentExtensible w16cex:durableId="25E6E275" w16cex:dateUtc="2022-03-24T06:58:00Z"/>
  <w16cex:commentExtensible w16cex:durableId="25F00043" w16cex:dateUtc="2022-03-31T09:26:00Z"/>
  <w16cex:commentExtensible w16cex:durableId="25E6E295" w16cex:dateUtc="2022-03-24T06:59:00Z"/>
  <w16cex:commentExtensible w16cex:durableId="25F0A9E5" w16cex:dateUtc="2022-03-31T21:29:00Z"/>
  <w16cex:commentExtensible w16cex:durableId="25E6E2C7" w16cex:dateUtc="2022-03-24T06:59:00Z"/>
  <w16cex:commentExtensible w16cex:durableId="25F0A8D9" w16cex:dateUtc="2022-03-31T21:25:00Z"/>
  <w16cex:commentExtensible w16cex:durableId="25F18F5C" w16cex:dateUtc="2022-04-01T13:49:00Z"/>
  <w16cex:commentExtensible w16cex:durableId="25EDD750" w16cex:dateUtc="2022-03-29T13:36:00Z"/>
  <w16cex:commentExtensible w16cex:durableId="25F0A806" w16cex:dateUtc="2022-03-31T21:21:00Z"/>
  <w16cex:commentExtensible w16cex:durableId="25E6E347" w16cex:dateUtc="2022-03-24T07:02:00Z"/>
  <w16cex:commentExtensible w16cex:durableId="25F0A7F1" w16cex:dateUtc="2022-03-31T21:21:00Z"/>
  <w16cex:commentExtensible w16cex:durableId="25E6E438" w16cex:dateUtc="2022-03-24T07:06:00Z"/>
  <w16cex:commentExtensible w16cex:durableId="25F0A39D" w16cex:dateUtc="2022-03-31T21:03:00Z"/>
  <w16cex:commentExtensible w16cex:durableId="25E6E473" w16cex:dateUtc="2022-03-24T07:07:00Z"/>
  <w16cex:commentExtensible w16cex:durableId="25F0A18E" w16cex:dateUtc="2022-03-31T20:54:00Z"/>
  <w16cex:commentExtensible w16cex:durableId="25E6E521" w16cex:dateUtc="2022-03-24T07:10:00Z"/>
  <w16cex:commentExtensible w16cex:durableId="25F0A5AC" w16cex:dateUtc="2022-03-31T21:11:00Z"/>
  <w16cex:commentExtensible w16cex:durableId="25E6E4CE" w16cex:dateUtc="2022-03-24T07:08:00Z"/>
  <w16cex:commentExtensible w16cex:durableId="25F0A7DB" w16cex:dateUtc="2022-03-31T21:21:00Z"/>
  <w16cex:commentExtensible w16cex:durableId="25E6E57F" w16cex:dateUtc="2022-03-24T07:11:00Z"/>
  <w16cex:commentExtensible w16cex:durableId="25F0A100" w16cex:dateUtc="2022-03-31T20:52:00Z"/>
  <w16cex:commentExtensible w16cex:durableId="25E6E5B1" w16cex:dateUtc="2022-03-24T07:12:00Z"/>
  <w16cex:commentExtensible w16cex:durableId="25F00A8F" w16cex:dateUtc="2022-03-31T10:10:00Z"/>
  <w16cex:commentExtensible w16cex:durableId="25F6C7AC" w16cex:dateUtc="2022-04-05T08:20:00Z"/>
  <w16cex:commentExtensible w16cex:durableId="25FAAA53" w16cex:dateUtc="2022-04-08T11:34:00Z"/>
  <w16cex:commentExtensible w16cex:durableId="25FAAA93" w16cex:dateUtc="2022-04-08T11:35:00Z"/>
  <w16cex:commentExtensible w16cex:durableId="25E6E5FF" w16cex:dateUtc="2022-03-24T07:13:00Z"/>
  <w16cex:commentExtensible w16cex:durableId="25F00AA4" w16cex:dateUtc="2022-03-31T10:10:00Z"/>
  <w16cex:commentExtensible w16cex:durableId="25F6C805" w16cex:dateUtc="2022-04-05T08:22:00Z"/>
  <w16cex:commentExtensible w16cex:durableId="25E6E62B" w16cex:dateUtc="2022-03-24T07:14:00Z"/>
  <w16cex:commentExtensible w16cex:durableId="25F05981" w16cex:dateUtc="2022-03-31T15:46:00Z"/>
  <w16cex:commentExtensible w16cex:durableId="25F6C833" w16cex:dateUtc="2022-04-05T08:22:00Z"/>
  <w16cex:commentExtensible w16cex:durableId="25E6E63C" w16cex:dateUtc="2022-03-24T07:14:00Z"/>
  <w16cex:commentExtensible w16cex:durableId="25F05959" w16cex:dateUtc="2022-03-31T15:46:00Z"/>
  <w16cex:commentExtensible w16cex:durableId="25EEC0C2" w16cex:dateUtc="2022-03-30T06:12:00Z"/>
  <w16cex:commentExtensible w16cex:durableId="25F00A4D" w16cex:dateUtc="2022-03-31T10:09:00Z"/>
  <w16cex:commentExtensible w16cex:durableId="25F1554F" w16cex:dateUtc="2022-04-01T09:41:00Z"/>
  <w16cex:commentExtensible w16cex:durableId="25E6E6D0" w16cex:dateUtc="2022-03-24T07:17:00Z"/>
  <w16cex:commentExtensible w16cex:durableId="25F055E7" w16cex:dateUtc="2022-03-31T15:31:00Z"/>
  <w16cex:commentExtensible w16cex:durableId="25F6D05C" w16cex:dateUtc="2022-04-05T08:57:00Z"/>
  <w16cex:commentExtensible w16cex:durableId="25FAAB69" w16cex:dateUtc="2022-04-08T11:39:00Z"/>
  <w16cex:commentExtensible w16cex:durableId="25E6E702" w16cex:dateUtc="2022-03-24T07:18:00Z"/>
  <w16cex:commentExtensible w16cex:durableId="25F046A4" w16cex:dateUtc="2022-03-31T14:26:00Z"/>
  <w16cex:commentExtensible w16cex:durableId="25F6D146" w16cex:dateUtc="2022-04-05T09:01:00Z"/>
  <w16cex:commentExtensible w16cex:durableId="25FAAB8C" w16cex:dateUtc="2022-04-08T11:39:00Z"/>
  <w16cex:commentExtensible w16cex:durableId="25E6E726" w16cex:dateUtc="2022-03-24T07:18:00Z"/>
  <w16cex:commentExtensible w16cex:durableId="25F04602" w16cex:dateUtc="2022-03-31T14:23:00Z"/>
  <w16cex:commentExtensible w16cex:durableId="25E6E746" w16cex:dateUtc="2022-03-24T07:19:00Z"/>
  <w16cex:commentExtensible w16cex:durableId="25F044DC" w16cex:dateUtc="2022-03-31T14:18:00Z"/>
  <w16cex:commentExtensible w16cex:durableId="25F6D1E5" w16cex:dateUtc="2022-04-05T09:04:00Z"/>
  <w16cex:commentExtensible w16cex:durableId="25FAAC60" w16cex:dateUtc="2022-04-08T11:43:00Z"/>
  <w16cex:commentExtensible w16cex:durableId="25F6D37A" w16cex:dateUtc="2022-04-05T09:10:00Z"/>
  <w16cex:commentExtensible w16cex:durableId="25FAAD37" w16cex:dateUtc="2022-04-08T11:46:00Z"/>
  <w16cex:commentExtensible w16cex:durableId="25E6E773" w16cex:dateUtc="2022-03-24T07:19:00Z"/>
  <w16cex:commentExtensible w16cex:durableId="25F044A4" w16cex:dateUtc="2022-03-31T14:17:00Z"/>
  <w16cex:commentExtensible w16cex:durableId="25E6E78B" w16cex:dateUtc="2022-03-24T07:20:00Z"/>
  <w16cex:commentExtensible w16cex:durableId="25F042DB" w16cex:dateUtc="2022-03-31T14:10:00Z"/>
  <w16cex:commentExtensible w16cex:durableId="25F04470" w16cex:dateUtc="2022-03-31T14:17:00Z"/>
  <w16cex:commentExtensible w16cex:durableId="25F6D398" w16cex:dateUtc="2022-04-05T09:11:00Z"/>
  <w16cex:commentExtensible w16cex:durableId="25FAAD51" w16cex:dateUtc="2022-04-08T11:47:00Z"/>
  <w16cex:commentExtensible w16cex:durableId="25E6E7A2" w16cex:dateUtc="2022-03-24T07:20:00Z"/>
  <w16cex:commentExtensible w16cex:durableId="25F042BF" w16cex:dateUtc="2022-03-31T14:09:00Z"/>
  <w16cex:commentExtensible w16cex:durableId="25F6F2E0" w16cex:dateUtc="2022-04-05T11:24:00Z"/>
  <w16cex:commentExtensible w16cex:durableId="25FAB0DD" w16cex:dateUtc="2022-04-08T12:02:00Z"/>
  <w16cex:commentExtensible w16cex:durableId="25EEC4E8" w16cex:dateUtc="2022-03-30T06:30:00Z"/>
  <w16cex:commentExtensible w16cex:durableId="25F036A0" w16cex:dateUtc="2022-03-31T13:18:00Z"/>
  <w16cex:commentExtensible w16cex:durableId="25E6E851" w16cex:dateUtc="2022-03-24T07:23:00Z"/>
  <w16cex:commentExtensible w16cex:durableId="25F03689" w16cex:dateUtc="2022-03-31T13:17:00Z"/>
  <w16cex:commentExtensible w16cex:durableId="25F6F314" w16cex:dateUtc="2022-04-05T11:25:00Z"/>
  <w16cex:commentExtensible w16cex:durableId="25EEC2B5" w16cex:dateUtc="2022-03-30T06:21:00Z"/>
  <w16cex:commentExtensible w16cex:durableId="25F03624" w16cex:dateUtc="2022-03-31T13:16:00Z"/>
  <w16cex:commentExtensible w16cex:durableId="25F6F472" w16cex:dateUtc="2022-04-05T11:31:00Z"/>
  <w16cex:commentExtensible w16cex:durableId="25EEC2DB" w16cex:dateUtc="2022-03-30T06:21:00Z"/>
  <w16cex:commentExtensible w16cex:durableId="25F035F7" w16cex:dateUtc="2022-03-31T13:15:00Z"/>
  <w16cex:commentExtensible w16cex:durableId="25F6F4DC" w16cex:dateUtc="2022-04-05T11:33:00Z"/>
  <w16cex:commentExtensible w16cex:durableId="25FAB1ED" w16cex:dateUtc="2022-04-05T11:34:00Z"/>
  <w16cex:commentExtensible w16cex:durableId="25FAB1EC" w16cex:dateUtc="2022-04-08T12:06:00Z"/>
  <w16cex:commentExtensible w16cex:durableId="25FAB1EB" w16cex:dateUtc="2022-03-24T07:30:00Z"/>
  <w16cex:commentExtensible w16cex:durableId="25FAB1EA" w16cex:dateUtc="2022-03-31T13:10:00Z"/>
  <w16cex:commentExtensible w16cex:durableId="25E6E8DA" w16cex:dateUtc="2022-03-24T07:25:00Z"/>
  <w16cex:commentExtensible w16cex:durableId="25F034FA" w16cex:dateUtc="2022-03-31T13:11:00Z"/>
  <w16cex:commentExtensible w16cex:durableId="25F6F514" w16cex:dateUtc="2022-04-05T11:34:00Z"/>
  <w16cex:commentExtensible w16cex:durableId="25FAB22A" w16cex:dateUtc="2022-04-08T12:07:00Z"/>
  <w16cex:commentExtensible w16cex:durableId="25F6F535" w16cex:dateUtc="2022-04-05T11:34:00Z"/>
  <w16cex:commentExtensible w16cex:durableId="25FAB1D7" w16cex:dateUtc="2022-04-08T12:06:00Z"/>
  <w16cex:commentExtensible w16cex:durableId="25E6E9F9" w16cex:dateUtc="2022-03-24T07:30:00Z"/>
  <w16cex:commentExtensible w16cex:durableId="25F034C6" w16cex:dateUtc="2022-03-31T13: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86DD62" w16cid:durableId="25E6EA6D"/>
  <w16cid:commentId w16cid:paraId="6F194D40" w16cid:durableId="25F0339E"/>
  <w16cid:commentId w16cid:paraId="72B59CEE" w16cid:durableId="25F6F650"/>
  <w16cid:commentId w16cid:paraId="02C7A183" w16cid:durableId="25FAA0AA"/>
  <w16cid:commentId w16cid:paraId="62E78EB7" w16cid:durableId="25E6D75A"/>
  <w16cid:commentId w16cid:paraId="17078639" w16cid:durableId="25EFE1D7"/>
  <w16cid:commentId w16cid:paraId="1CFC7542" w16cid:durableId="25EDC9DB"/>
  <w16cid:commentId w16cid:paraId="54C8F942" w16cid:durableId="25F14509"/>
  <w16cid:commentId w16cid:paraId="4B4BD0C8" w16cid:durableId="25E6D894"/>
  <w16cid:commentId w16cid:paraId="18896C49" w16cid:durableId="25EFCF57"/>
  <w16cid:commentId w16cid:paraId="283FC54B" w16cid:durableId="25E6D8EF"/>
  <w16cid:commentId w16cid:paraId="3104C6B0" w16cid:durableId="25EFD200"/>
  <w16cid:commentId w16cid:paraId="46FFAB2E" w16cid:durableId="25E6D923"/>
  <w16cid:commentId w16cid:paraId="2C316084" w16cid:durableId="25EFCF70"/>
  <w16cid:commentId w16cid:paraId="32C91836" w16cid:durableId="25E6D8DC"/>
  <w16cid:commentId w16cid:paraId="6C963D74" w16cid:durableId="25F14753"/>
  <w16cid:commentId w16cid:paraId="175B1CF2" w16cid:durableId="25E6D6F3"/>
  <w16cid:commentId w16cid:paraId="50ED35E2" w16cid:durableId="25EEF376"/>
  <w16cid:commentId w16cid:paraId="43EA370E" w16cid:durableId="25F147C9"/>
  <w16cid:commentId w16cid:paraId="74D9FD76" w16cid:durableId="25E6D4E0"/>
  <w16cid:commentId w16cid:paraId="09D0A180" w16cid:durableId="25EFE2B1"/>
  <w16cid:commentId w16cid:paraId="748321F9" w16cid:durableId="25E6D4A9"/>
  <w16cid:commentId w16cid:paraId="39180BC3" w16cid:durableId="25FAA07A"/>
  <w16cid:commentId w16cid:paraId="654EC81A" w16cid:durableId="25E6DC6B"/>
  <w16cid:commentId w16cid:paraId="0D9DE672" w16cid:durableId="25EFD3B4"/>
  <w16cid:commentId w16cid:paraId="56F42438" w16cid:durableId="25EDCBB4"/>
  <w16cid:commentId w16cid:paraId="7D31C5A5" w16cid:durableId="25F6B2E1"/>
  <w16cid:commentId w16cid:paraId="57870245" w16cid:durableId="25FAA134"/>
  <w16cid:commentId w16cid:paraId="69D91472" w16cid:durableId="25EDCB88"/>
  <w16cid:commentId w16cid:paraId="6D5EBECD" w16cid:durableId="25EFE41F"/>
  <w16cid:commentId w16cid:paraId="7C7361FB" w16cid:durableId="25EFE445"/>
  <w16cid:commentId w16cid:paraId="21CC1FFB" w16cid:durableId="25F6B354"/>
  <w16cid:commentId w16cid:paraId="620EF37B" w16cid:durableId="25E6D667"/>
  <w16cid:commentId w16cid:paraId="09B20744" w16cid:durableId="25EFE4B8"/>
  <w16cid:commentId w16cid:paraId="5A934877" w16cid:durableId="25F16851"/>
  <w16cid:commentId w16cid:paraId="4271463C" w16cid:durableId="25F6F6CA"/>
  <w16cid:commentId w16cid:paraId="6F53EA75" w16cid:durableId="25FAA253"/>
  <w16cid:commentId w16cid:paraId="2EAABF58" w16cid:durableId="25E6DB3B"/>
  <w16cid:commentId w16cid:paraId="591648EE" w16cid:durableId="25F6B3AB"/>
  <w16cid:commentId w16cid:paraId="783BE4B5" w16cid:durableId="25FAA2CE"/>
  <w16cid:commentId w16cid:paraId="09FCD39B" w16cid:durableId="25E6DBA4"/>
  <w16cid:commentId w16cid:paraId="5A168BD0" w16cid:durableId="25EFE93F"/>
  <w16cid:commentId w16cid:paraId="6C63ADDE" w16cid:durableId="25E6D9ED"/>
  <w16cid:commentId w16cid:paraId="0D1B55CC" w16cid:durableId="25EFE978"/>
  <w16cid:commentId w16cid:paraId="09749AB2" w16cid:durableId="25EFEA05"/>
  <w16cid:commentId w16cid:paraId="1BD53879" w16cid:durableId="25EDCC8A"/>
  <w16cid:commentId w16cid:paraId="25DD90CD" w16cid:durableId="25F14B40"/>
  <w16cid:commentId w16cid:paraId="3341F894" w16cid:durableId="25F6B484"/>
  <w16cid:commentId w16cid:paraId="3E8D137C" w16cid:durableId="25FAA3E2"/>
  <w16cid:commentId w16cid:paraId="0D8846EF" w16cid:durableId="25EFEA80"/>
  <w16cid:commentId w16cid:paraId="31B976CE" w16cid:durableId="25F6B432"/>
  <w16cid:commentId w16cid:paraId="37949F63" w16cid:durableId="25FAA478"/>
  <w16cid:commentId w16cid:paraId="16DD36BC" w16cid:durableId="25E6DB01"/>
  <w16cid:commentId w16cid:paraId="2840F344" w16cid:durableId="25F14B5C"/>
  <w16cid:commentId w16cid:paraId="51D1869D" w16cid:durableId="25E6DBB3"/>
  <w16cid:commentId w16cid:paraId="62345679" w16cid:durableId="25F14DAE"/>
  <w16cid:commentId w16cid:paraId="14A4C467" w16cid:durableId="25F149EF"/>
  <w16cid:commentId w16cid:paraId="28A77021" w16cid:durableId="25F149EE"/>
  <w16cid:commentId w16cid:paraId="3A855A1C" w16cid:durableId="25F149ED"/>
  <w16cid:commentId w16cid:paraId="04742788" w16cid:durableId="25F149EC"/>
  <w16cid:commentId w16cid:paraId="39E61EBB" w16cid:durableId="25F149EB"/>
  <w16cid:commentId w16cid:paraId="47708D27" w16cid:durableId="25F6B53E"/>
  <w16cid:commentId w16cid:paraId="71C29792" w16cid:durableId="25FAA4C0"/>
  <w16cid:commentId w16cid:paraId="5BBF59ED" w16cid:durableId="25EDCD1D"/>
  <w16cid:commentId w16cid:paraId="1BC462F5" w16cid:durableId="25F14D87"/>
  <w16cid:commentId w16cid:paraId="42FA65CC" w16cid:durableId="25EDCF7D"/>
  <w16cid:commentId w16cid:paraId="04C3B758" w16cid:durableId="25F14E3D"/>
  <w16cid:commentId w16cid:paraId="3F9693A2" w16cid:durableId="25E6DC07"/>
  <w16cid:commentId w16cid:paraId="1B6286ED" w16cid:durableId="25F14EEB"/>
  <w16cid:commentId w16cid:paraId="58FBDCFB" w16cid:durableId="25E6DDA4"/>
  <w16cid:commentId w16cid:paraId="7917B03C" w16cid:durableId="25E6DD4D"/>
  <w16cid:commentId w16cid:paraId="506ECC13" w16cid:durableId="25E6DDBE"/>
  <w16cid:commentId w16cid:paraId="362B5406" w16cid:durableId="25EFEC1C"/>
  <w16cid:commentId w16cid:paraId="25CA2239" w16cid:durableId="25E6DE05"/>
  <w16cid:commentId w16cid:paraId="01C520B6" w16cid:durableId="25EDCE5D"/>
  <w16cid:commentId w16cid:paraId="7B33AD83" w16cid:durableId="25EFEBD2"/>
  <w16cid:commentId w16cid:paraId="1A379CC9" w16cid:durableId="25EDCEA9"/>
  <w16cid:commentId w16cid:paraId="1D889107" w16cid:durableId="25EFEC09"/>
  <w16cid:commentId w16cid:paraId="44D8A862" w16cid:durableId="25F6B628"/>
  <w16cid:commentId w16cid:paraId="3D0355FA" w16cid:durableId="25FAA6EC"/>
  <w16cid:commentId w16cid:paraId="065B12CD" w16cid:durableId="25EDCE7F"/>
  <w16cid:commentId w16cid:paraId="6518237E" w16cid:durableId="25F6B65F"/>
  <w16cid:commentId w16cid:paraId="5BF30EBD" w16cid:durableId="25FAA656"/>
  <w16cid:commentId w16cid:paraId="46801556" w16cid:durableId="25F6B698"/>
  <w16cid:commentId w16cid:paraId="45B8981D" w16cid:durableId="25FAA701"/>
  <w16cid:commentId w16cid:paraId="0AE60D03" w16cid:durableId="25F6B72B"/>
  <w16cid:commentId w16cid:paraId="5AF5D114" w16cid:durableId="25E6DE82"/>
  <w16cid:commentId w16cid:paraId="5393EEE4" w16cid:durableId="25F14F0F"/>
  <w16cid:commentId w16cid:paraId="745A1612" w16cid:durableId="25E6DB83"/>
  <w16cid:commentId w16cid:paraId="3D75BFF6" w16cid:durableId="25F002BE"/>
  <w16cid:commentId w16cid:paraId="6F5A2E6C" w16cid:durableId="25E6DF2C"/>
  <w16cid:commentId w16cid:paraId="3F45C55F" w16cid:durableId="25F14F64"/>
  <w16cid:commentId w16cid:paraId="4E07F9FA" w16cid:durableId="25F6B7C7"/>
  <w16cid:commentId w16cid:paraId="0729C5C5" w16cid:durableId="25FAA85A"/>
  <w16cid:commentId w16cid:paraId="380A8EDB" w16cid:durableId="25E6DF4C"/>
  <w16cid:commentId w16cid:paraId="19D410FF" w16cid:durableId="25EFFA3D"/>
  <w16cid:commentId w16cid:paraId="517E2C5A" w16cid:durableId="25E6DFD9"/>
  <w16cid:commentId w16cid:paraId="6849B380" w16cid:durableId="25EFFAA8"/>
  <w16cid:commentId w16cid:paraId="52057493" w16cid:durableId="25E6DFFF"/>
  <w16cid:commentId w16cid:paraId="3089B1E2" w16cid:durableId="25F003DF"/>
  <w16cid:commentId w16cid:paraId="20FC9925" w16cid:durableId="25F154F2"/>
  <w16cid:commentId w16cid:paraId="3F8BBDF9" w16cid:durableId="25EDD543"/>
  <w16cid:commentId w16cid:paraId="28D1CC15" w16cid:durableId="25F6B838"/>
  <w16cid:commentId w16cid:paraId="57E9B9EE" w16cid:durableId="25FAAA22"/>
  <w16cid:commentId w16cid:paraId="3505B8B9" w16cid:durableId="25F6B85D"/>
  <w16cid:commentId w16cid:paraId="1DF459F2" w16cid:durableId="25FAAA19"/>
  <w16cid:commentId w16cid:paraId="404CB664" w16cid:durableId="25E6E07E"/>
  <w16cid:commentId w16cid:paraId="74EB44DC" w16cid:durableId="25EFFEFC"/>
  <w16cid:commentId w16cid:paraId="00BDA0F7" w16cid:durableId="25EFFEFB"/>
  <w16cid:commentId w16cid:paraId="20F45F51" w16cid:durableId="25E6E0B6"/>
  <w16cid:commentId w16cid:paraId="7491F4EE" w16cid:durableId="25EFFE07"/>
  <w16cid:commentId w16cid:paraId="4F382A53" w16cid:durableId="25F6B8D9"/>
  <w16cid:commentId w16cid:paraId="64326E53" w16cid:durableId="25E6ED23"/>
  <w16cid:commentId w16cid:paraId="0A32D070" w16cid:durableId="25EFFFEC"/>
  <w16cid:commentId w16cid:paraId="4D5015F6" w16cid:durableId="25EDD5E7"/>
  <w16cid:commentId w16cid:paraId="11237570" w16cid:durableId="25F1551B"/>
  <w16cid:commentId w16cid:paraId="3C550607" w16cid:durableId="25E6E11D"/>
  <w16cid:commentId w16cid:paraId="29E1E01C" w16cid:durableId="25EFFEF1"/>
  <w16cid:commentId w16cid:paraId="203D4A2E" w16cid:durableId="25E6E171"/>
  <w16cid:commentId w16cid:paraId="2E4E6323" w16cid:durableId="25EFFF95"/>
  <w16cid:commentId w16cid:paraId="30933A35" w16cid:durableId="25E6E20B"/>
  <w16cid:commentId w16cid:paraId="1E5D9978" w16cid:durableId="25EFFF73"/>
  <w16cid:commentId w16cid:paraId="5D15F8F5" w16cid:durableId="25E6E275"/>
  <w16cid:commentId w16cid:paraId="551FCAE3" w16cid:durableId="25F00043"/>
  <w16cid:commentId w16cid:paraId="752ABC34" w16cid:durableId="25E6E295"/>
  <w16cid:commentId w16cid:paraId="400C98AB" w16cid:durableId="25F0A9E5"/>
  <w16cid:commentId w16cid:paraId="3ADCDE8E" w16cid:durableId="25E6E2C7"/>
  <w16cid:commentId w16cid:paraId="497C8D42" w16cid:durableId="25F0A8D9"/>
  <w16cid:commentId w16cid:paraId="4349E497" w16cid:durableId="25F18F5C"/>
  <w16cid:commentId w16cid:paraId="18063EAE" w16cid:durableId="25EDD750"/>
  <w16cid:commentId w16cid:paraId="742E3FC6" w16cid:durableId="25F0A806"/>
  <w16cid:commentId w16cid:paraId="09E1B6AA" w16cid:durableId="25E6E347"/>
  <w16cid:commentId w16cid:paraId="73299DFB" w16cid:durableId="25F0A7F1"/>
  <w16cid:commentId w16cid:paraId="01431F20" w16cid:durableId="25E6E438"/>
  <w16cid:commentId w16cid:paraId="37943430" w16cid:durableId="25F0A39D"/>
  <w16cid:commentId w16cid:paraId="70324E52" w16cid:durableId="25E6E473"/>
  <w16cid:commentId w16cid:paraId="107D9904" w16cid:durableId="25F0A18E"/>
  <w16cid:commentId w16cid:paraId="2A9E0F91" w16cid:durableId="25E6E521"/>
  <w16cid:commentId w16cid:paraId="11DE8143" w16cid:durableId="25F0A5AC"/>
  <w16cid:commentId w16cid:paraId="5FE1BFF5" w16cid:durableId="25E6E4CE"/>
  <w16cid:commentId w16cid:paraId="55756030" w16cid:durableId="25F0A7DB"/>
  <w16cid:commentId w16cid:paraId="15BFC375" w16cid:durableId="25E6E57F"/>
  <w16cid:commentId w16cid:paraId="531A3685" w16cid:durableId="25F0A100"/>
  <w16cid:commentId w16cid:paraId="4089C045" w16cid:durableId="25E6E5B1"/>
  <w16cid:commentId w16cid:paraId="4298D81F" w16cid:durableId="25F00A8F"/>
  <w16cid:commentId w16cid:paraId="79598152" w16cid:durableId="25F6C7AC"/>
  <w16cid:commentId w16cid:paraId="0646C8A8" w16cid:durableId="25FAAA53"/>
  <w16cid:commentId w16cid:paraId="475DEAA4" w16cid:durableId="25FAAA93"/>
  <w16cid:commentId w16cid:paraId="6F1CADE4" w16cid:durableId="25E6E5FF"/>
  <w16cid:commentId w16cid:paraId="151D8E2E" w16cid:durableId="25F00AA4"/>
  <w16cid:commentId w16cid:paraId="589F148B" w16cid:durableId="25F6C805"/>
  <w16cid:commentId w16cid:paraId="5F643D25" w16cid:durableId="25E6E62B"/>
  <w16cid:commentId w16cid:paraId="3BA1E504" w16cid:durableId="25F05981"/>
  <w16cid:commentId w16cid:paraId="70DD4985" w16cid:durableId="25F6C833"/>
  <w16cid:commentId w16cid:paraId="699BB65F" w16cid:durableId="25E6E63C"/>
  <w16cid:commentId w16cid:paraId="0D119342" w16cid:durableId="25F05959"/>
  <w16cid:commentId w16cid:paraId="365A0CC6" w16cid:durableId="25EEC0C2"/>
  <w16cid:commentId w16cid:paraId="5EB09192" w16cid:durableId="25F00A4D"/>
  <w16cid:commentId w16cid:paraId="2E5039C9" w16cid:durableId="25F1554F"/>
  <w16cid:commentId w16cid:paraId="262D9C1A" w16cid:durableId="25E6E6D0"/>
  <w16cid:commentId w16cid:paraId="794606D7" w16cid:durableId="25F055E7"/>
  <w16cid:commentId w16cid:paraId="50263510" w16cid:durableId="25F6D05C"/>
  <w16cid:commentId w16cid:paraId="716EBD14" w16cid:durableId="25FAAB69"/>
  <w16cid:commentId w16cid:paraId="10A147CC" w16cid:durableId="25E6E702"/>
  <w16cid:commentId w16cid:paraId="5F398642" w16cid:durableId="25F046A4"/>
  <w16cid:commentId w16cid:paraId="7F84B0C6" w16cid:durableId="25F6D146"/>
  <w16cid:commentId w16cid:paraId="59897F5B" w16cid:durableId="25FAAB8C"/>
  <w16cid:commentId w16cid:paraId="0F0ABA79" w16cid:durableId="25E6E726"/>
  <w16cid:commentId w16cid:paraId="3EAF62B7" w16cid:durableId="25F04602"/>
  <w16cid:commentId w16cid:paraId="48F1D687" w16cid:durableId="25E6E746"/>
  <w16cid:commentId w16cid:paraId="30FB985A" w16cid:durableId="25F044DC"/>
  <w16cid:commentId w16cid:paraId="624F7499" w16cid:durableId="25F6D1E5"/>
  <w16cid:commentId w16cid:paraId="5F00433E" w16cid:durableId="25FAAC60"/>
  <w16cid:commentId w16cid:paraId="5AE55FFF" w16cid:durableId="25F6D37A"/>
  <w16cid:commentId w16cid:paraId="670EFE22" w16cid:durableId="25FAAD37"/>
  <w16cid:commentId w16cid:paraId="64DE5DD3" w16cid:durableId="25E6E773"/>
  <w16cid:commentId w16cid:paraId="3F710A15" w16cid:durableId="25F044A4"/>
  <w16cid:commentId w16cid:paraId="76E1DE3D" w16cid:durableId="25E6E78B"/>
  <w16cid:commentId w16cid:paraId="0EFC4696" w16cid:durableId="25F042DB"/>
  <w16cid:commentId w16cid:paraId="00727934" w16cid:durableId="25F04470"/>
  <w16cid:commentId w16cid:paraId="040D33EF" w16cid:durableId="25F6D398"/>
  <w16cid:commentId w16cid:paraId="25272E37" w16cid:durableId="25FAAD51"/>
  <w16cid:commentId w16cid:paraId="3DF3A28E" w16cid:durableId="25E6E7A2"/>
  <w16cid:commentId w16cid:paraId="672F9C5D" w16cid:durableId="25F042BF"/>
  <w16cid:commentId w16cid:paraId="71E7B975" w16cid:durableId="25F6F2E0"/>
  <w16cid:commentId w16cid:paraId="46128EE2" w16cid:durableId="25FAB0DD"/>
  <w16cid:commentId w16cid:paraId="06BEA97B" w16cid:durableId="25EEC4E8"/>
  <w16cid:commentId w16cid:paraId="1F72747A" w16cid:durableId="25F036A0"/>
  <w16cid:commentId w16cid:paraId="71A3E029" w16cid:durableId="25E6E851"/>
  <w16cid:commentId w16cid:paraId="0616456E" w16cid:durableId="25F03689"/>
  <w16cid:commentId w16cid:paraId="5F9A044C" w16cid:durableId="25F6F314"/>
  <w16cid:commentId w16cid:paraId="0C692C2B" w16cid:durableId="25EEC2B5"/>
  <w16cid:commentId w16cid:paraId="5B4D847A" w16cid:durableId="25F03624"/>
  <w16cid:commentId w16cid:paraId="0E99D247" w16cid:durableId="25F6F472"/>
  <w16cid:commentId w16cid:paraId="74E75593" w16cid:durableId="25EEC2DB"/>
  <w16cid:commentId w16cid:paraId="4F39910A" w16cid:durableId="25F035F7"/>
  <w16cid:commentId w16cid:paraId="3E6E0970" w16cid:durableId="25F6F4DC"/>
  <w16cid:commentId w16cid:paraId="5BC07584" w16cid:durableId="25FAB1ED"/>
  <w16cid:commentId w16cid:paraId="3D79289A" w16cid:durableId="25FAB1EC"/>
  <w16cid:commentId w16cid:paraId="6F643AE1" w16cid:durableId="25FAB1EB"/>
  <w16cid:commentId w16cid:paraId="21B21883" w16cid:durableId="25FAB1EA"/>
  <w16cid:commentId w16cid:paraId="3E421EB1" w16cid:durableId="25E6E8DA"/>
  <w16cid:commentId w16cid:paraId="1284A111" w16cid:durableId="25F034FA"/>
  <w16cid:commentId w16cid:paraId="5F4B5EE4" w16cid:durableId="25F6F514"/>
  <w16cid:commentId w16cid:paraId="74438200" w16cid:durableId="25FAB22A"/>
  <w16cid:commentId w16cid:paraId="3EB8E5B6" w16cid:durableId="25F6F535"/>
  <w16cid:commentId w16cid:paraId="14F37D90" w16cid:durableId="25FAB1D7"/>
  <w16cid:commentId w16cid:paraId="0ED3ED13" w16cid:durableId="25E6E9F9"/>
  <w16cid:commentId w16cid:paraId="52696F5D" w16cid:durableId="25F034C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Roboto">
    <w:panose1 w:val="02000000000000000000"/>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49EE"/>
    <w:multiLevelType w:val="hybridMultilevel"/>
    <w:tmpl w:val="E92239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B45718"/>
    <w:multiLevelType w:val="hybridMultilevel"/>
    <w:tmpl w:val="5D866C14"/>
    <w:lvl w:ilvl="0" w:tplc="80665334">
      <w:start w:val="1"/>
      <w:numFmt w:val="lowerRoman"/>
      <w:pStyle w:val="L3Numbers"/>
      <w:lvlText w:val="%1."/>
      <w:lvlJc w:val="right"/>
      <w:pPr>
        <w:ind w:left="1551" w:hanging="360"/>
      </w:pPr>
      <w:rPr>
        <w:rFonts w:ascii="Arial" w:hAnsi="Arial" w:hint="default"/>
        <w:b w:val="0"/>
        <w:i w:val="0"/>
        <w:sz w:val="22"/>
      </w:rPr>
    </w:lvl>
    <w:lvl w:ilvl="1" w:tplc="04090019" w:tentative="1">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2" w15:restartNumberingAfterBreak="0">
    <w:nsid w:val="0D076611"/>
    <w:multiLevelType w:val="hybridMultilevel"/>
    <w:tmpl w:val="CF6CFFAA"/>
    <w:lvl w:ilvl="0" w:tplc="DB04CAC8">
      <w:start w:val="1"/>
      <w:numFmt w:val="bullet"/>
      <w:lvlText w:val="•"/>
      <w:lvlJc w:val="left"/>
      <w:pPr>
        <w:tabs>
          <w:tab w:val="num" w:pos="720"/>
        </w:tabs>
        <w:ind w:left="720" w:hanging="360"/>
      </w:pPr>
      <w:rPr>
        <w:rFonts w:ascii="Arial" w:hAnsi="Arial" w:hint="default"/>
      </w:rPr>
    </w:lvl>
    <w:lvl w:ilvl="1" w:tplc="064CDB56" w:tentative="1">
      <w:start w:val="1"/>
      <w:numFmt w:val="bullet"/>
      <w:lvlText w:val="•"/>
      <w:lvlJc w:val="left"/>
      <w:pPr>
        <w:tabs>
          <w:tab w:val="num" w:pos="1440"/>
        </w:tabs>
        <w:ind w:left="1440" w:hanging="360"/>
      </w:pPr>
      <w:rPr>
        <w:rFonts w:ascii="Arial" w:hAnsi="Arial" w:hint="default"/>
      </w:rPr>
    </w:lvl>
    <w:lvl w:ilvl="2" w:tplc="20EC7322" w:tentative="1">
      <w:start w:val="1"/>
      <w:numFmt w:val="bullet"/>
      <w:lvlText w:val="•"/>
      <w:lvlJc w:val="left"/>
      <w:pPr>
        <w:tabs>
          <w:tab w:val="num" w:pos="2160"/>
        </w:tabs>
        <w:ind w:left="2160" w:hanging="360"/>
      </w:pPr>
      <w:rPr>
        <w:rFonts w:ascii="Arial" w:hAnsi="Arial" w:hint="default"/>
      </w:rPr>
    </w:lvl>
    <w:lvl w:ilvl="3" w:tplc="637AB622" w:tentative="1">
      <w:start w:val="1"/>
      <w:numFmt w:val="bullet"/>
      <w:lvlText w:val="•"/>
      <w:lvlJc w:val="left"/>
      <w:pPr>
        <w:tabs>
          <w:tab w:val="num" w:pos="2880"/>
        </w:tabs>
        <w:ind w:left="2880" w:hanging="360"/>
      </w:pPr>
      <w:rPr>
        <w:rFonts w:ascii="Arial" w:hAnsi="Arial" w:hint="default"/>
      </w:rPr>
    </w:lvl>
    <w:lvl w:ilvl="4" w:tplc="CDA27CC6" w:tentative="1">
      <w:start w:val="1"/>
      <w:numFmt w:val="bullet"/>
      <w:lvlText w:val="•"/>
      <w:lvlJc w:val="left"/>
      <w:pPr>
        <w:tabs>
          <w:tab w:val="num" w:pos="3600"/>
        </w:tabs>
        <w:ind w:left="3600" w:hanging="360"/>
      </w:pPr>
      <w:rPr>
        <w:rFonts w:ascii="Arial" w:hAnsi="Arial" w:hint="default"/>
      </w:rPr>
    </w:lvl>
    <w:lvl w:ilvl="5" w:tplc="51B4B8D6" w:tentative="1">
      <w:start w:val="1"/>
      <w:numFmt w:val="bullet"/>
      <w:lvlText w:val="•"/>
      <w:lvlJc w:val="left"/>
      <w:pPr>
        <w:tabs>
          <w:tab w:val="num" w:pos="4320"/>
        </w:tabs>
        <w:ind w:left="4320" w:hanging="360"/>
      </w:pPr>
      <w:rPr>
        <w:rFonts w:ascii="Arial" w:hAnsi="Arial" w:hint="default"/>
      </w:rPr>
    </w:lvl>
    <w:lvl w:ilvl="6" w:tplc="613462EE" w:tentative="1">
      <w:start w:val="1"/>
      <w:numFmt w:val="bullet"/>
      <w:lvlText w:val="•"/>
      <w:lvlJc w:val="left"/>
      <w:pPr>
        <w:tabs>
          <w:tab w:val="num" w:pos="5040"/>
        </w:tabs>
        <w:ind w:left="5040" w:hanging="360"/>
      </w:pPr>
      <w:rPr>
        <w:rFonts w:ascii="Arial" w:hAnsi="Arial" w:hint="default"/>
      </w:rPr>
    </w:lvl>
    <w:lvl w:ilvl="7" w:tplc="C5BEACBA" w:tentative="1">
      <w:start w:val="1"/>
      <w:numFmt w:val="bullet"/>
      <w:lvlText w:val="•"/>
      <w:lvlJc w:val="left"/>
      <w:pPr>
        <w:tabs>
          <w:tab w:val="num" w:pos="5760"/>
        </w:tabs>
        <w:ind w:left="5760" w:hanging="360"/>
      </w:pPr>
      <w:rPr>
        <w:rFonts w:ascii="Arial" w:hAnsi="Arial" w:hint="default"/>
      </w:rPr>
    </w:lvl>
    <w:lvl w:ilvl="8" w:tplc="07F482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7A34FE"/>
    <w:multiLevelType w:val="hybridMultilevel"/>
    <w:tmpl w:val="A05A2642"/>
    <w:lvl w:ilvl="0" w:tplc="3A60CE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2F39ED"/>
    <w:multiLevelType w:val="hybridMultilevel"/>
    <w:tmpl w:val="8F9618D2"/>
    <w:lvl w:ilvl="0" w:tplc="84540DB0">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FD3B01"/>
    <w:multiLevelType w:val="multilevel"/>
    <w:tmpl w:val="CFFEE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B003DA"/>
    <w:multiLevelType w:val="hybridMultilevel"/>
    <w:tmpl w:val="33EAE1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7961D8"/>
    <w:multiLevelType w:val="hybridMultilevel"/>
    <w:tmpl w:val="6A70B5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1A5FED"/>
    <w:multiLevelType w:val="hybridMultilevel"/>
    <w:tmpl w:val="3C0CE3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FB74F5"/>
    <w:multiLevelType w:val="hybridMultilevel"/>
    <w:tmpl w:val="62F82C3C"/>
    <w:lvl w:ilvl="0" w:tplc="D0AA895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AE380C"/>
    <w:multiLevelType w:val="hybridMultilevel"/>
    <w:tmpl w:val="3EBC1826"/>
    <w:lvl w:ilvl="0" w:tplc="A0C2BA5E">
      <w:start w:val="1"/>
      <w:numFmt w:val="upperLetter"/>
      <w:pStyle w:val="L2Alphabets"/>
      <w:lvlText w:val="%1."/>
      <w:lvlJc w:val="left"/>
      <w:pPr>
        <w:ind w:left="1040" w:hanging="360"/>
      </w:pPr>
      <w:rPr>
        <w:rFonts w:ascii="Arial" w:hAnsi="Arial" w:hint="default"/>
        <w:b w:val="0"/>
        <w:i w:val="0"/>
        <w:sz w:val="22"/>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1BE1363"/>
    <w:multiLevelType w:val="hybridMultilevel"/>
    <w:tmpl w:val="C2B8B5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874A65"/>
    <w:multiLevelType w:val="hybridMultilevel"/>
    <w:tmpl w:val="ACB66454"/>
    <w:lvl w:ilvl="0" w:tplc="407A10BC">
      <w:start w:val="1"/>
      <w:numFmt w:val="bullet"/>
      <w:lvlText w:val="•"/>
      <w:lvlJc w:val="left"/>
      <w:pPr>
        <w:tabs>
          <w:tab w:val="num" w:pos="720"/>
        </w:tabs>
        <w:ind w:left="720" w:hanging="360"/>
      </w:pPr>
      <w:rPr>
        <w:rFonts w:ascii="Arial" w:hAnsi="Arial" w:hint="default"/>
      </w:rPr>
    </w:lvl>
    <w:lvl w:ilvl="1" w:tplc="47ACDE6A" w:tentative="1">
      <w:start w:val="1"/>
      <w:numFmt w:val="bullet"/>
      <w:lvlText w:val="•"/>
      <w:lvlJc w:val="left"/>
      <w:pPr>
        <w:tabs>
          <w:tab w:val="num" w:pos="1440"/>
        </w:tabs>
        <w:ind w:left="1440" w:hanging="360"/>
      </w:pPr>
      <w:rPr>
        <w:rFonts w:ascii="Arial" w:hAnsi="Arial" w:hint="default"/>
      </w:rPr>
    </w:lvl>
    <w:lvl w:ilvl="2" w:tplc="1228DB66" w:tentative="1">
      <w:start w:val="1"/>
      <w:numFmt w:val="bullet"/>
      <w:lvlText w:val="•"/>
      <w:lvlJc w:val="left"/>
      <w:pPr>
        <w:tabs>
          <w:tab w:val="num" w:pos="2160"/>
        </w:tabs>
        <w:ind w:left="2160" w:hanging="360"/>
      </w:pPr>
      <w:rPr>
        <w:rFonts w:ascii="Arial" w:hAnsi="Arial" w:hint="default"/>
      </w:rPr>
    </w:lvl>
    <w:lvl w:ilvl="3" w:tplc="980A327E" w:tentative="1">
      <w:start w:val="1"/>
      <w:numFmt w:val="bullet"/>
      <w:lvlText w:val="•"/>
      <w:lvlJc w:val="left"/>
      <w:pPr>
        <w:tabs>
          <w:tab w:val="num" w:pos="2880"/>
        </w:tabs>
        <w:ind w:left="2880" w:hanging="360"/>
      </w:pPr>
      <w:rPr>
        <w:rFonts w:ascii="Arial" w:hAnsi="Arial" w:hint="default"/>
      </w:rPr>
    </w:lvl>
    <w:lvl w:ilvl="4" w:tplc="9648DC8E" w:tentative="1">
      <w:start w:val="1"/>
      <w:numFmt w:val="bullet"/>
      <w:lvlText w:val="•"/>
      <w:lvlJc w:val="left"/>
      <w:pPr>
        <w:tabs>
          <w:tab w:val="num" w:pos="3600"/>
        </w:tabs>
        <w:ind w:left="3600" w:hanging="360"/>
      </w:pPr>
      <w:rPr>
        <w:rFonts w:ascii="Arial" w:hAnsi="Arial" w:hint="default"/>
      </w:rPr>
    </w:lvl>
    <w:lvl w:ilvl="5" w:tplc="D9EE07FC" w:tentative="1">
      <w:start w:val="1"/>
      <w:numFmt w:val="bullet"/>
      <w:lvlText w:val="•"/>
      <w:lvlJc w:val="left"/>
      <w:pPr>
        <w:tabs>
          <w:tab w:val="num" w:pos="4320"/>
        </w:tabs>
        <w:ind w:left="4320" w:hanging="360"/>
      </w:pPr>
      <w:rPr>
        <w:rFonts w:ascii="Arial" w:hAnsi="Arial" w:hint="default"/>
      </w:rPr>
    </w:lvl>
    <w:lvl w:ilvl="6" w:tplc="BEDEF7DE" w:tentative="1">
      <w:start w:val="1"/>
      <w:numFmt w:val="bullet"/>
      <w:lvlText w:val="•"/>
      <w:lvlJc w:val="left"/>
      <w:pPr>
        <w:tabs>
          <w:tab w:val="num" w:pos="5040"/>
        </w:tabs>
        <w:ind w:left="5040" w:hanging="360"/>
      </w:pPr>
      <w:rPr>
        <w:rFonts w:ascii="Arial" w:hAnsi="Arial" w:hint="default"/>
      </w:rPr>
    </w:lvl>
    <w:lvl w:ilvl="7" w:tplc="C1124716" w:tentative="1">
      <w:start w:val="1"/>
      <w:numFmt w:val="bullet"/>
      <w:lvlText w:val="•"/>
      <w:lvlJc w:val="left"/>
      <w:pPr>
        <w:tabs>
          <w:tab w:val="num" w:pos="5760"/>
        </w:tabs>
        <w:ind w:left="5760" w:hanging="360"/>
      </w:pPr>
      <w:rPr>
        <w:rFonts w:ascii="Arial" w:hAnsi="Arial" w:hint="default"/>
      </w:rPr>
    </w:lvl>
    <w:lvl w:ilvl="8" w:tplc="AA68E25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65E7FC1"/>
    <w:multiLevelType w:val="multilevel"/>
    <w:tmpl w:val="B90C8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A13C70"/>
    <w:multiLevelType w:val="hybridMultilevel"/>
    <w:tmpl w:val="6C964044"/>
    <w:lvl w:ilvl="0" w:tplc="9FFC0A5C">
      <w:start w:val="1"/>
      <w:numFmt w:val="bullet"/>
      <w:pStyle w:val="L-Bullets"/>
      <w:lvlText w:val=""/>
      <w:lvlJc w:val="left"/>
      <w:pPr>
        <w:ind w:left="717" w:hanging="360"/>
      </w:pPr>
      <w:rPr>
        <w:rFonts w:ascii="Symbol" w:hAnsi="Symbol" w:hint="default"/>
      </w:rPr>
    </w:lvl>
    <w:lvl w:ilvl="1" w:tplc="5F2A57AA">
      <w:start w:val="1"/>
      <w:numFmt w:val="bullet"/>
      <w:pStyle w:val="L2Bullets"/>
      <w:lvlText w:val="o"/>
      <w:lvlJc w:val="left"/>
      <w:pPr>
        <w:ind w:left="1440" w:hanging="360"/>
      </w:pPr>
      <w:rPr>
        <w:rFonts w:ascii="Courier New" w:hAnsi="Courier New" w:cs="Courier New" w:hint="default"/>
      </w:rPr>
    </w:lvl>
    <w:lvl w:ilvl="2" w:tplc="FB08E930">
      <w:start w:val="1"/>
      <w:numFmt w:val="bullet"/>
      <w:pStyle w:val="L3Bullets"/>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AF51D1"/>
    <w:multiLevelType w:val="hybridMultilevel"/>
    <w:tmpl w:val="B9CA0DE6"/>
    <w:lvl w:ilvl="0" w:tplc="85A8F56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A8271E"/>
    <w:multiLevelType w:val="hybridMultilevel"/>
    <w:tmpl w:val="0874996E"/>
    <w:lvl w:ilvl="0" w:tplc="A3EAEAAA">
      <w:start w:val="1"/>
      <w:numFmt w:val="decimal"/>
      <w:lvlText w:val="%1."/>
      <w:lvlJc w:val="left"/>
      <w:pPr>
        <w:ind w:left="1440" w:hanging="360"/>
      </w:pPr>
      <w:rPr>
        <w:rFonts w:asciiTheme="minorHAnsi" w:eastAsiaTheme="minorHAnsi" w:hAnsiTheme="minorHAnsi" w:cstheme="minorBidi"/>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2840B48"/>
    <w:multiLevelType w:val="hybridMultilevel"/>
    <w:tmpl w:val="67721716"/>
    <w:lvl w:ilvl="0" w:tplc="193C62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6F6DDB"/>
    <w:multiLevelType w:val="hybridMultilevel"/>
    <w:tmpl w:val="12C0D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CD7CEA"/>
    <w:multiLevelType w:val="hybridMultilevel"/>
    <w:tmpl w:val="421234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91B6234"/>
    <w:multiLevelType w:val="hybridMultilevel"/>
    <w:tmpl w:val="AA121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AC4A2C"/>
    <w:multiLevelType w:val="hybridMultilevel"/>
    <w:tmpl w:val="A1EE91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0F57DF"/>
    <w:multiLevelType w:val="hybridMultilevel"/>
    <w:tmpl w:val="D0B088A2"/>
    <w:lvl w:ilvl="0" w:tplc="D9BE0514">
      <w:start w:val="1"/>
      <w:numFmt w:val="decimal"/>
      <w:pStyle w:val="L-Numbers"/>
      <w:lvlText w:val="%1."/>
      <w:lvlJc w:val="left"/>
      <w:pPr>
        <w:ind w:left="717" w:hanging="360"/>
      </w:pPr>
      <w:rPr>
        <w:rFonts w:ascii="Arial" w:eastAsia="Arial" w:hAnsi="Arial" w:cstheme="minorBidi"/>
        <w:b w:val="0"/>
        <w:i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812D6A"/>
    <w:multiLevelType w:val="multilevel"/>
    <w:tmpl w:val="CA8E1F2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A751F7"/>
    <w:multiLevelType w:val="hybridMultilevel"/>
    <w:tmpl w:val="5470D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363BE3"/>
    <w:multiLevelType w:val="hybridMultilevel"/>
    <w:tmpl w:val="461AB906"/>
    <w:lvl w:ilvl="0" w:tplc="C362203E">
      <w:start w:val="1"/>
      <w:numFmt w:val="bullet"/>
      <w:lvlText w:val="•"/>
      <w:lvlJc w:val="left"/>
      <w:pPr>
        <w:tabs>
          <w:tab w:val="num" w:pos="720"/>
        </w:tabs>
        <w:ind w:left="720" w:hanging="360"/>
      </w:pPr>
      <w:rPr>
        <w:rFonts w:ascii="Arial" w:hAnsi="Arial" w:hint="default"/>
      </w:rPr>
    </w:lvl>
    <w:lvl w:ilvl="1" w:tplc="4412D8CA" w:tentative="1">
      <w:start w:val="1"/>
      <w:numFmt w:val="bullet"/>
      <w:lvlText w:val="•"/>
      <w:lvlJc w:val="left"/>
      <w:pPr>
        <w:tabs>
          <w:tab w:val="num" w:pos="1440"/>
        </w:tabs>
        <w:ind w:left="1440" w:hanging="360"/>
      </w:pPr>
      <w:rPr>
        <w:rFonts w:ascii="Arial" w:hAnsi="Arial" w:hint="default"/>
      </w:rPr>
    </w:lvl>
    <w:lvl w:ilvl="2" w:tplc="60566100" w:tentative="1">
      <w:start w:val="1"/>
      <w:numFmt w:val="bullet"/>
      <w:lvlText w:val="•"/>
      <w:lvlJc w:val="left"/>
      <w:pPr>
        <w:tabs>
          <w:tab w:val="num" w:pos="2160"/>
        </w:tabs>
        <w:ind w:left="2160" w:hanging="360"/>
      </w:pPr>
      <w:rPr>
        <w:rFonts w:ascii="Arial" w:hAnsi="Arial" w:hint="default"/>
      </w:rPr>
    </w:lvl>
    <w:lvl w:ilvl="3" w:tplc="ABC2BA9C" w:tentative="1">
      <w:start w:val="1"/>
      <w:numFmt w:val="bullet"/>
      <w:lvlText w:val="•"/>
      <w:lvlJc w:val="left"/>
      <w:pPr>
        <w:tabs>
          <w:tab w:val="num" w:pos="2880"/>
        </w:tabs>
        <w:ind w:left="2880" w:hanging="360"/>
      </w:pPr>
      <w:rPr>
        <w:rFonts w:ascii="Arial" w:hAnsi="Arial" w:hint="default"/>
      </w:rPr>
    </w:lvl>
    <w:lvl w:ilvl="4" w:tplc="AB567586" w:tentative="1">
      <w:start w:val="1"/>
      <w:numFmt w:val="bullet"/>
      <w:lvlText w:val="•"/>
      <w:lvlJc w:val="left"/>
      <w:pPr>
        <w:tabs>
          <w:tab w:val="num" w:pos="3600"/>
        </w:tabs>
        <w:ind w:left="3600" w:hanging="360"/>
      </w:pPr>
      <w:rPr>
        <w:rFonts w:ascii="Arial" w:hAnsi="Arial" w:hint="default"/>
      </w:rPr>
    </w:lvl>
    <w:lvl w:ilvl="5" w:tplc="1AA2077A" w:tentative="1">
      <w:start w:val="1"/>
      <w:numFmt w:val="bullet"/>
      <w:lvlText w:val="•"/>
      <w:lvlJc w:val="left"/>
      <w:pPr>
        <w:tabs>
          <w:tab w:val="num" w:pos="4320"/>
        </w:tabs>
        <w:ind w:left="4320" w:hanging="360"/>
      </w:pPr>
      <w:rPr>
        <w:rFonts w:ascii="Arial" w:hAnsi="Arial" w:hint="default"/>
      </w:rPr>
    </w:lvl>
    <w:lvl w:ilvl="6" w:tplc="537C1C26" w:tentative="1">
      <w:start w:val="1"/>
      <w:numFmt w:val="bullet"/>
      <w:lvlText w:val="•"/>
      <w:lvlJc w:val="left"/>
      <w:pPr>
        <w:tabs>
          <w:tab w:val="num" w:pos="5040"/>
        </w:tabs>
        <w:ind w:left="5040" w:hanging="360"/>
      </w:pPr>
      <w:rPr>
        <w:rFonts w:ascii="Arial" w:hAnsi="Arial" w:hint="default"/>
      </w:rPr>
    </w:lvl>
    <w:lvl w:ilvl="7" w:tplc="2F54F640" w:tentative="1">
      <w:start w:val="1"/>
      <w:numFmt w:val="bullet"/>
      <w:lvlText w:val="•"/>
      <w:lvlJc w:val="left"/>
      <w:pPr>
        <w:tabs>
          <w:tab w:val="num" w:pos="5760"/>
        </w:tabs>
        <w:ind w:left="5760" w:hanging="360"/>
      </w:pPr>
      <w:rPr>
        <w:rFonts w:ascii="Arial" w:hAnsi="Arial" w:hint="default"/>
      </w:rPr>
    </w:lvl>
    <w:lvl w:ilvl="8" w:tplc="B074F46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CBB4EFE"/>
    <w:multiLevelType w:val="hybridMultilevel"/>
    <w:tmpl w:val="50A424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CD052AD"/>
    <w:multiLevelType w:val="hybridMultilevel"/>
    <w:tmpl w:val="F3C6B9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060378"/>
    <w:multiLevelType w:val="hybridMultilevel"/>
    <w:tmpl w:val="CCFC6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33240EC"/>
    <w:multiLevelType w:val="hybridMultilevel"/>
    <w:tmpl w:val="A05A26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500CC4"/>
    <w:multiLevelType w:val="hybridMultilevel"/>
    <w:tmpl w:val="6EE0E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2751B3"/>
    <w:multiLevelType w:val="hybridMultilevel"/>
    <w:tmpl w:val="7D1AAC1C"/>
    <w:lvl w:ilvl="0" w:tplc="FB22DFFE">
      <w:start w:val="1"/>
      <w:numFmt w:val="upperRoman"/>
      <w:pStyle w:val="L2Numbers"/>
      <w:lvlText w:val="%1."/>
      <w:lvlJc w:val="left"/>
      <w:pPr>
        <w:ind w:left="1069" w:hanging="360"/>
      </w:pPr>
      <w:rPr>
        <w:rFonts w:ascii="Arial" w:hAnsi="Arial" w:hint="default"/>
        <w:b w:val="0"/>
        <w:i w:val="0"/>
        <w:sz w:val="22"/>
      </w:rPr>
    </w:lvl>
    <w:lvl w:ilvl="1" w:tplc="9120E21C">
      <w:start w:val="1"/>
      <w:numFmt w:val="lowerLetter"/>
      <w:lvlText w:val="%2."/>
      <w:lvlJc w:val="left"/>
      <w:pPr>
        <w:ind w:left="3960" w:hanging="360"/>
      </w:pPr>
    </w:lvl>
    <w:lvl w:ilvl="2" w:tplc="E716D81E">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2" w15:restartNumberingAfterBreak="0">
    <w:nsid w:val="6B5866D7"/>
    <w:multiLevelType w:val="hybridMultilevel"/>
    <w:tmpl w:val="5C021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DF10DE1"/>
    <w:multiLevelType w:val="hybridMultilevel"/>
    <w:tmpl w:val="7B980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D904490"/>
    <w:multiLevelType w:val="hybridMultilevel"/>
    <w:tmpl w:val="F90A8FCA"/>
    <w:lvl w:ilvl="0" w:tplc="DD48A838">
      <w:start w:val="2"/>
      <w:numFmt w:val="bullet"/>
      <w:lvlText w:val="-"/>
      <w:lvlJc w:val="left"/>
      <w:pPr>
        <w:ind w:left="1077" w:hanging="360"/>
      </w:pPr>
      <w:rPr>
        <w:rFonts w:ascii="Calibri" w:eastAsia="Arial" w:hAnsi="Calibri" w:cs="Calibri"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16cid:durableId="1607498894">
    <w:abstractNumId w:val="33"/>
  </w:num>
  <w:num w:numId="2" w16cid:durableId="1442917908">
    <w:abstractNumId w:val="18"/>
  </w:num>
  <w:num w:numId="3" w16cid:durableId="1386684730">
    <w:abstractNumId w:val="24"/>
  </w:num>
  <w:num w:numId="4" w16cid:durableId="1100367854">
    <w:abstractNumId w:val="32"/>
  </w:num>
  <w:num w:numId="5" w16cid:durableId="839387061">
    <w:abstractNumId w:val="0"/>
  </w:num>
  <w:num w:numId="6" w16cid:durableId="692848784">
    <w:abstractNumId w:val="21"/>
  </w:num>
  <w:num w:numId="7" w16cid:durableId="1549341701">
    <w:abstractNumId w:val="11"/>
  </w:num>
  <w:num w:numId="8" w16cid:durableId="60642232">
    <w:abstractNumId w:val="28"/>
  </w:num>
  <w:num w:numId="9" w16cid:durableId="943684610">
    <w:abstractNumId w:val="16"/>
  </w:num>
  <w:num w:numId="10" w16cid:durableId="618296102">
    <w:abstractNumId w:val="4"/>
  </w:num>
  <w:num w:numId="11" w16cid:durableId="1888449964">
    <w:abstractNumId w:val="6"/>
  </w:num>
  <w:num w:numId="12" w16cid:durableId="1496915051">
    <w:abstractNumId w:val="7"/>
  </w:num>
  <w:num w:numId="13" w16cid:durableId="1787390052">
    <w:abstractNumId w:val="27"/>
  </w:num>
  <w:num w:numId="14" w16cid:durableId="140850391">
    <w:abstractNumId w:val="20"/>
  </w:num>
  <w:num w:numId="15" w16cid:durableId="1884125573">
    <w:abstractNumId w:val="26"/>
  </w:num>
  <w:num w:numId="16" w16cid:durableId="1828668532">
    <w:abstractNumId w:val="5"/>
  </w:num>
  <w:num w:numId="17" w16cid:durableId="1949504548">
    <w:abstractNumId w:val="15"/>
  </w:num>
  <w:num w:numId="18" w16cid:durableId="997921292">
    <w:abstractNumId w:val="14"/>
  </w:num>
  <w:num w:numId="19" w16cid:durableId="1279681763">
    <w:abstractNumId w:val="22"/>
  </w:num>
  <w:num w:numId="20" w16cid:durableId="18042255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39256565">
    <w:abstractNumId w:val="31"/>
  </w:num>
  <w:num w:numId="22" w16cid:durableId="915212136">
    <w:abstractNumId w:val="1"/>
  </w:num>
  <w:num w:numId="23" w16cid:durableId="743651651">
    <w:abstractNumId w:val="10"/>
  </w:num>
  <w:num w:numId="24" w16cid:durableId="740912062">
    <w:abstractNumId w:val="31"/>
    <w:lvlOverride w:ilvl="0">
      <w:startOverride w:val="1"/>
    </w:lvlOverride>
  </w:num>
  <w:num w:numId="25" w16cid:durableId="1663117898">
    <w:abstractNumId w:val="22"/>
  </w:num>
  <w:num w:numId="26" w16cid:durableId="1062948072">
    <w:abstractNumId w:val="22"/>
    <w:lvlOverride w:ilvl="0">
      <w:startOverride w:val="1"/>
    </w:lvlOverride>
  </w:num>
  <w:num w:numId="27" w16cid:durableId="743768305">
    <w:abstractNumId w:val="22"/>
    <w:lvlOverride w:ilvl="0">
      <w:startOverride w:val="1"/>
    </w:lvlOverride>
  </w:num>
  <w:num w:numId="28" w16cid:durableId="2128157038">
    <w:abstractNumId w:val="31"/>
    <w:lvlOverride w:ilvl="0">
      <w:startOverride w:val="1"/>
    </w:lvlOverride>
  </w:num>
  <w:num w:numId="29" w16cid:durableId="145441509">
    <w:abstractNumId w:val="25"/>
  </w:num>
  <w:num w:numId="30" w16cid:durableId="484930963">
    <w:abstractNumId w:val="9"/>
  </w:num>
  <w:num w:numId="31" w16cid:durableId="1044870979">
    <w:abstractNumId w:val="23"/>
  </w:num>
  <w:num w:numId="32" w16cid:durableId="785392693">
    <w:abstractNumId w:val="22"/>
    <w:lvlOverride w:ilvl="0">
      <w:startOverride w:val="1"/>
    </w:lvlOverride>
  </w:num>
  <w:num w:numId="33" w16cid:durableId="1006519920">
    <w:abstractNumId w:val="12"/>
  </w:num>
  <w:num w:numId="34" w16cid:durableId="405684869">
    <w:abstractNumId w:val="22"/>
    <w:lvlOverride w:ilvl="0">
      <w:startOverride w:val="1"/>
    </w:lvlOverride>
  </w:num>
  <w:num w:numId="35" w16cid:durableId="834539597">
    <w:abstractNumId w:val="22"/>
    <w:lvlOverride w:ilvl="0">
      <w:startOverride w:val="1"/>
    </w:lvlOverride>
  </w:num>
  <w:num w:numId="36" w16cid:durableId="1589263696">
    <w:abstractNumId w:val="19"/>
  </w:num>
  <w:num w:numId="37" w16cid:durableId="213782758">
    <w:abstractNumId w:val="22"/>
    <w:lvlOverride w:ilvl="0">
      <w:startOverride w:val="1"/>
    </w:lvlOverride>
  </w:num>
  <w:num w:numId="38" w16cid:durableId="748036933">
    <w:abstractNumId w:val="2"/>
  </w:num>
  <w:num w:numId="39" w16cid:durableId="699090176">
    <w:abstractNumId w:val="8"/>
  </w:num>
  <w:num w:numId="40" w16cid:durableId="1306161112">
    <w:abstractNumId w:val="30"/>
  </w:num>
  <w:num w:numId="41" w16cid:durableId="1460344553">
    <w:abstractNumId w:val="13"/>
  </w:num>
  <w:num w:numId="42" w16cid:durableId="1209026963">
    <w:abstractNumId w:val="3"/>
  </w:num>
  <w:num w:numId="43" w16cid:durableId="325862090">
    <w:abstractNumId w:val="29"/>
  </w:num>
  <w:num w:numId="44" w16cid:durableId="1039283547">
    <w:abstractNumId w:val="22"/>
  </w:num>
  <w:num w:numId="45" w16cid:durableId="834610874">
    <w:abstractNumId w:val="22"/>
    <w:lvlOverride w:ilvl="0">
      <w:startOverride w:val="1"/>
    </w:lvlOverride>
  </w:num>
  <w:num w:numId="46" w16cid:durableId="409237857">
    <w:abstractNumId w:val="22"/>
    <w:lvlOverride w:ilvl="0">
      <w:startOverride w:val="1"/>
    </w:lvlOverride>
  </w:num>
  <w:num w:numId="47" w16cid:durableId="350301727">
    <w:abstractNumId w:val="22"/>
    <w:lvlOverride w:ilvl="0">
      <w:startOverride w:val="1"/>
    </w:lvlOverride>
  </w:num>
  <w:num w:numId="48" w16cid:durableId="1388870510">
    <w:abstractNumId w:val="22"/>
    <w:lvlOverride w:ilvl="0">
      <w:startOverride w:val="1"/>
    </w:lvlOverride>
  </w:num>
  <w:num w:numId="49" w16cid:durableId="1974022513">
    <w:abstractNumId w:val="34"/>
  </w:num>
  <w:num w:numId="50" w16cid:durableId="215820750">
    <w:abstractNumId w:val="17"/>
  </w:num>
  <w:num w:numId="51" w16cid:durableId="271593383">
    <w:abstractNumId w:val="22"/>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ashi Gupta">
    <w15:presenceInfo w15:providerId="AD" w15:userId="S::yashig@packt.com::3f44137b-558b-485d-90ac-bc2e61daaef1"/>
  </w15:person>
  <w15:person w15:author="Akshata Sawant">
    <w15:presenceInfo w15:providerId="AD" w15:userId="S::akshata_sawant@epam.com::c647c1f3-c275-4068-bec9-5f8882d3e363"/>
  </w15:person>
  <w15:person w15:author="Rounak Kulkarni">
    <w15:presenceInfo w15:providerId="AD" w15:userId="S::rounakk@packt.com::cf0246e1-a633-4b2c-a280-57d239a830ff"/>
  </w15:person>
  <w15:person w15:author="Nisha Cleetus">
    <w15:presenceInfo w15:providerId="AD" w15:userId="S::nishac@packt.com::439f1da9-e6bd-4ee1-b14f-1957b0264d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attachedTemplate r:id="rId1"/>
  <w:linkStyles/>
  <w:stylePaneFormatFilter w:val="1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CF18EA"/>
    <w:rsid w:val="00001C3D"/>
    <w:rsid w:val="000020A6"/>
    <w:rsid w:val="00004972"/>
    <w:rsid w:val="00004E2A"/>
    <w:rsid w:val="000117E8"/>
    <w:rsid w:val="0001327C"/>
    <w:rsid w:val="000137DB"/>
    <w:rsid w:val="00014317"/>
    <w:rsid w:val="00014AB3"/>
    <w:rsid w:val="000168BE"/>
    <w:rsid w:val="0002275F"/>
    <w:rsid w:val="000233CE"/>
    <w:rsid w:val="000265F2"/>
    <w:rsid w:val="000268E2"/>
    <w:rsid w:val="000272FD"/>
    <w:rsid w:val="000359CF"/>
    <w:rsid w:val="000360B2"/>
    <w:rsid w:val="0003721A"/>
    <w:rsid w:val="00041D92"/>
    <w:rsid w:val="00042D3A"/>
    <w:rsid w:val="00044A55"/>
    <w:rsid w:val="00047B3A"/>
    <w:rsid w:val="00050531"/>
    <w:rsid w:val="00050BCD"/>
    <w:rsid w:val="00051EB9"/>
    <w:rsid w:val="000542A7"/>
    <w:rsid w:val="00054B2C"/>
    <w:rsid w:val="00056941"/>
    <w:rsid w:val="000602E6"/>
    <w:rsid w:val="0006308C"/>
    <w:rsid w:val="0006595D"/>
    <w:rsid w:val="00065A85"/>
    <w:rsid w:val="00071BF5"/>
    <w:rsid w:val="00072F1D"/>
    <w:rsid w:val="00073087"/>
    <w:rsid w:val="000736D8"/>
    <w:rsid w:val="00074335"/>
    <w:rsid w:val="00077592"/>
    <w:rsid w:val="00077D53"/>
    <w:rsid w:val="000801BD"/>
    <w:rsid w:val="00081EF4"/>
    <w:rsid w:val="000856E0"/>
    <w:rsid w:val="00087D48"/>
    <w:rsid w:val="000918D2"/>
    <w:rsid w:val="00094E0D"/>
    <w:rsid w:val="000A0066"/>
    <w:rsid w:val="000A309A"/>
    <w:rsid w:val="000A5318"/>
    <w:rsid w:val="000A62C1"/>
    <w:rsid w:val="000B20B7"/>
    <w:rsid w:val="000B4E5E"/>
    <w:rsid w:val="000C0828"/>
    <w:rsid w:val="000C455B"/>
    <w:rsid w:val="000D13C1"/>
    <w:rsid w:val="000D2972"/>
    <w:rsid w:val="000D496D"/>
    <w:rsid w:val="000D4CE2"/>
    <w:rsid w:val="000D4FD4"/>
    <w:rsid w:val="000D5D4F"/>
    <w:rsid w:val="000D6E02"/>
    <w:rsid w:val="000D7869"/>
    <w:rsid w:val="000D7BD4"/>
    <w:rsid w:val="000E0883"/>
    <w:rsid w:val="000E220A"/>
    <w:rsid w:val="000E2661"/>
    <w:rsid w:val="000E3EE1"/>
    <w:rsid w:val="000E535E"/>
    <w:rsid w:val="000E6B4E"/>
    <w:rsid w:val="000E7B32"/>
    <w:rsid w:val="000F1B0B"/>
    <w:rsid w:val="000F4501"/>
    <w:rsid w:val="000F5998"/>
    <w:rsid w:val="000F5F5C"/>
    <w:rsid w:val="001053D0"/>
    <w:rsid w:val="00106E51"/>
    <w:rsid w:val="00111A8C"/>
    <w:rsid w:val="001139CC"/>
    <w:rsid w:val="00113A64"/>
    <w:rsid w:val="001166D7"/>
    <w:rsid w:val="001207A9"/>
    <w:rsid w:val="00121DB0"/>
    <w:rsid w:val="00131536"/>
    <w:rsid w:val="00131B43"/>
    <w:rsid w:val="0013667A"/>
    <w:rsid w:val="00137E1C"/>
    <w:rsid w:val="00140C89"/>
    <w:rsid w:val="00140F32"/>
    <w:rsid w:val="00143669"/>
    <w:rsid w:val="00145B2F"/>
    <w:rsid w:val="001479DF"/>
    <w:rsid w:val="00155012"/>
    <w:rsid w:val="00156C04"/>
    <w:rsid w:val="0016018A"/>
    <w:rsid w:val="0016296F"/>
    <w:rsid w:val="00163137"/>
    <w:rsid w:val="00164746"/>
    <w:rsid w:val="00166239"/>
    <w:rsid w:val="00166299"/>
    <w:rsid w:val="0016741D"/>
    <w:rsid w:val="00167A9C"/>
    <w:rsid w:val="00174018"/>
    <w:rsid w:val="00176066"/>
    <w:rsid w:val="0017614F"/>
    <w:rsid w:val="00176A81"/>
    <w:rsid w:val="00176EC9"/>
    <w:rsid w:val="00177961"/>
    <w:rsid w:val="00183E9C"/>
    <w:rsid w:val="00183ECB"/>
    <w:rsid w:val="001841F3"/>
    <w:rsid w:val="00184E51"/>
    <w:rsid w:val="00190629"/>
    <w:rsid w:val="00190C65"/>
    <w:rsid w:val="00191B98"/>
    <w:rsid w:val="00192DD8"/>
    <w:rsid w:val="00192F16"/>
    <w:rsid w:val="00193B68"/>
    <w:rsid w:val="001941F0"/>
    <w:rsid w:val="001945CC"/>
    <w:rsid w:val="00194F21"/>
    <w:rsid w:val="00196243"/>
    <w:rsid w:val="001966BB"/>
    <w:rsid w:val="00197C4B"/>
    <w:rsid w:val="001A179C"/>
    <w:rsid w:val="001A2795"/>
    <w:rsid w:val="001A3DB1"/>
    <w:rsid w:val="001A4CA9"/>
    <w:rsid w:val="001A555D"/>
    <w:rsid w:val="001B0220"/>
    <w:rsid w:val="001B0C67"/>
    <w:rsid w:val="001B7AEB"/>
    <w:rsid w:val="001B7C0C"/>
    <w:rsid w:val="001C18DC"/>
    <w:rsid w:val="001C19BF"/>
    <w:rsid w:val="001C2DE7"/>
    <w:rsid w:val="001C32A1"/>
    <w:rsid w:val="001C3EAC"/>
    <w:rsid w:val="001C5F93"/>
    <w:rsid w:val="001D0468"/>
    <w:rsid w:val="001D51DE"/>
    <w:rsid w:val="001E1A64"/>
    <w:rsid w:val="001E4EC3"/>
    <w:rsid w:val="001E5214"/>
    <w:rsid w:val="001E5792"/>
    <w:rsid w:val="001E717F"/>
    <w:rsid w:val="001E7285"/>
    <w:rsid w:val="001F07B1"/>
    <w:rsid w:val="001F08F6"/>
    <w:rsid w:val="001F157A"/>
    <w:rsid w:val="001F24C8"/>
    <w:rsid w:val="001F35C1"/>
    <w:rsid w:val="001F50FC"/>
    <w:rsid w:val="001F7F59"/>
    <w:rsid w:val="00201044"/>
    <w:rsid w:val="002013A8"/>
    <w:rsid w:val="00202A8B"/>
    <w:rsid w:val="00203AF6"/>
    <w:rsid w:val="00205A01"/>
    <w:rsid w:val="002103A0"/>
    <w:rsid w:val="002154E7"/>
    <w:rsid w:val="00215D1A"/>
    <w:rsid w:val="002171D0"/>
    <w:rsid w:val="00217772"/>
    <w:rsid w:val="00221156"/>
    <w:rsid w:val="00221344"/>
    <w:rsid w:val="0022170B"/>
    <w:rsid w:val="00221B43"/>
    <w:rsid w:val="00223FAB"/>
    <w:rsid w:val="002241C0"/>
    <w:rsid w:val="00224E15"/>
    <w:rsid w:val="00226FBB"/>
    <w:rsid w:val="0023196C"/>
    <w:rsid w:val="00232D05"/>
    <w:rsid w:val="00233030"/>
    <w:rsid w:val="00233DAE"/>
    <w:rsid w:val="002352B3"/>
    <w:rsid w:val="0023649C"/>
    <w:rsid w:val="00236BD1"/>
    <w:rsid w:val="00237517"/>
    <w:rsid w:val="0024130D"/>
    <w:rsid w:val="00245490"/>
    <w:rsid w:val="00245E1A"/>
    <w:rsid w:val="002533CB"/>
    <w:rsid w:val="00255CFF"/>
    <w:rsid w:val="00256A8A"/>
    <w:rsid w:val="00261619"/>
    <w:rsid w:val="00261BAE"/>
    <w:rsid w:val="0026572C"/>
    <w:rsid w:val="0027109D"/>
    <w:rsid w:val="00271919"/>
    <w:rsid w:val="00272445"/>
    <w:rsid w:val="002727A4"/>
    <w:rsid w:val="00274149"/>
    <w:rsid w:val="00274B01"/>
    <w:rsid w:val="00275A61"/>
    <w:rsid w:val="00277967"/>
    <w:rsid w:val="0028093D"/>
    <w:rsid w:val="00280F7D"/>
    <w:rsid w:val="00283C0E"/>
    <w:rsid w:val="00285FD0"/>
    <w:rsid w:val="00286568"/>
    <w:rsid w:val="002873D0"/>
    <w:rsid w:val="00290829"/>
    <w:rsid w:val="00292CE8"/>
    <w:rsid w:val="002A11A5"/>
    <w:rsid w:val="002A22AA"/>
    <w:rsid w:val="002A30E1"/>
    <w:rsid w:val="002A37D2"/>
    <w:rsid w:val="002A6E36"/>
    <w:rsid w:val="002B09E4"/>
    <w:rsid w:val="002B54A0"/>
    <w:rsid w:val="002B622D"/>
    <w:rsid w:val="002B6E54"/>
    <w:rsid w:val="002C080D"/>
    <w:rsid w:val="002C20CD"/>
    <w:rsid w:val="002C32C7"/>
    <w:rsid w:val="002C3E20"/>
    <w:rsid w:val="002C473F"/>
    <w:rsid w:val="002C4745"/>
    <w:rsid w:val="002C4B54"/>
    <w:rsid w:val="002C54F5"/>
    <w:rsid w:val="002C5DD6"/>
    <w:rsid w:val="002C6386"/>
    <w:rsid w:val="002C6A46"/>
    <w:rsid w:val="002D031F"/>
    <w:rsid w:val="002D125B"/>
    <w:rsid w:val="002D1F45"/>
    <w:rsid w:val="002D20DF"/>
    <w:rsid w:val="002D2E42"/>
    <w:rsid w:val="002D45B8"/>
    <w:rsid w:val="002D61A9"/>
    <w:rsid w:val="002D6340"/>
    <w:rsid w:val="002D685E"/>
    <w:rsid w:val="002E08DD"/>
    <w:rsid w:val="002E0AF0"/>
    <w:rsid w:val="002E1CF6"/>
    <w:rsid w:val="002E214B"/>
    <w:rsid w:val="002E4EF5"/>
    <w:rsid w:val="002E6768"/>
    <w:rsid w:val="002F299A"/>
    <w:rsid w:val="002F2A2B"/>
    <w:rsid w:val="002F70BA"/>
    <w:rsid w:val="002F74BE"/>
    <w:rsid w:val="00302811"/>
    <w:rsid w:val="003125F8"/>
    <w:rsid w:val="00312928"/>
    <w:rsid w:val="00312BBF"/>
    <w:rsid w:val="00312E68"/>
    <w:rsid w:val="00314241"/>
    <w:rsid w:val="00315CA5"/>
    <w:rsid w:val="0032149B"/>
    <w:rsid w:val="00327B39"/>
    <w:rsid w:val="00331AA5"/>
    <w:rsid w:val="00332BDE"/>
    <w:rsid w:val="00333485"/>
    <w:rsid w:val="003347D7"/>
    <w:rsid w:val="00336625"/>
    <w:rsid w:val="00337352"/>
    <w:rsid w:val="00340301"/>
    <w:rsid w:val="003418E4"/>
    <w:rsid w:val="00343E66"/>
    <w:rsid w:val="003452DE"/>
    <w:rsid w:val="00345DBD"/>
    <w:rsid w:val="0034617C"/>
    <w:rsid w:val="0034726A"/>
    <w:rsid w:val="00350401"/>
    <w:rsid w:val="00353EC7"/>
    <w:rsid w:val="003558D6"/>
    <w:rsid w:val="003614DF"/>
    <w:rsid w:val="00361A0C"/>
    <w:rsid w:val="003629FF"/>
    <w:rsid w:val="003631B2"/>
    <w:rsid w:val="0036422A"/>
    <w:rsid w:val="00364D96"/>
    <w:rsid w:val="00365836"/>
    <w:rsid w:val="00366096"/>
    <w:rsid w:val="0037289D"/>
    <w:rsid w:val="003759B0"/>
    <w:rsid w:val="00377830"/>
    <w:rsid w:val="003822DE"/>
    <w:rsid w:val="003835A0"/>
    <w:rsid w:val="00385B24"/>
    <w:rsid w:val="00387B74"/>
    <w:rsid w:val="00387D00"/>
    <w:rsid w:val="0039000B"/>
    <w:rsid w:val="00395199"/>
    <w:rsid w:val="00396C06"/>
    <w:rsid w:val="003A0B21"/>
    <w:rsid w:val="003A1406"/>
    <w:rsid w:val="003A3086"/>
    <w:rsid w:val="003A4A5B"/>
    <w:rsid w:val="003A5DE5"/>
    <w:rsid w:val="003A71BE"/>
    <w:rsid w:val="003A75B9"/>
    <w:rsid w:val="003B2A11"/>
    <w:rsid w:val="003B4380"/>
    <w:rsid w:val="003B5787"/>
    <w:rsid w:val="003B7055"/>
    <w:rsid w:val="003C201E"/>
    <w:rsid w:val="003C2458"/>
    <w:rsid w:val="003D0988"/>
    <w:rsid w:val="003D622A"/>
    <w:rsid w:val="003E4084"/>
    <w:rsid w:val="003E40FA"/>
    <w:rsid w:val="003E52CD"/>
    <w:rsid w:val="003E57BA"/>
    <w:rsid w:val="003E5C67"/>
    <w:rsid w:val="003E6716"/>
    <w:rsid w:val="003F07B0"/>
    <w:rsid w:val="003F0AEE"/>
    <w:rsid w:val="003F15AB"/>
    <w:rsid w:val="003F42BE"/>
    <w:rsid w:val="003F4A70"/>
    <w:rsid w:val="003F6399"/>
    <w:rsid w:val="003F7B2D"/>
    <w:rsid w:val="003F7D8F"/>
    <w:rsid w:val="0040227B"/>
    <w:rsid w:val="00403B2A"/>
    <w:rsid w:val="00405F9C"/>
    <w:rsid w:val="00405FE5"/>
    <w:rsid w:val="00406545"/>
    <w:rsid w:val="00406EA8"/>
    <w:rsid w:val="00411C82"/>
    <w:rsid w:val="00416869"/>
    <w:rsid w:val="00420023"/>
    <w:rsid w:val="004249DD"/>
    <w:rsid w:val="0043485F"/>
    <w:rsid w:val="004359E3"/>
    <w:rsid w:val="00436197"/>
    <w:rsid w:val="00440BE6"/>
    <w:rsid w:val="00445BEB"/>
    <w:rsid w:val="00446E02"/>
    <w:rsid w:val="004477EA"/>
    <w:rsid w:val="00447E97"/>
    <w:rsid w:val="00450E84"/>
    <w:rsid w:val="00451444"/>
    <w:rsid w:val="004543D5"/>
    <w:rsid w:val="00454EB9"/>
    <w:rsid w:val="00461513"/>
    <w:rsid w:val="00462645"/>
    <w:rsid w:val="00462EB0"/>
    <w:rsid w:val="00463E59"/>
    <w:rsid w:val="00464754"/>
    <w:rsid w:val="0046583F"/>
    <w:rsid w:val="0046603C"/>
    <w:rsid w:val="00467D01"/>
    <w:rsid w:val="00467F64"/>
    <w:rsid w:val="004707EE"/>
    <w:rsid w:val="00470CFF"/>
    <w:rsid w:val="00471458"/>
    <w:rsid w:val="0047173A"/>
    <w:rsid w:val="00473765"/>
    <w:rsid w:val="00473F30"/>
    <w:rsid w:val="0047528D"/>
    <w:rsid w:val="00475B01"/>
    <w:rsid w:val="0047749A"/>
    <w:rsid w:val="00481E77"/>
    <w:rsid w:val="00481EBA"/>
    <w:rsid w:val="004858A2"/>
    <w:rsid w:val="00487B01"/>
    <w:rsid w:val="00492294"/>
    <w:rsid w:val="00497CBF"/>
    <w:rsid w:val="004A05DB"/>
    <w:rsid w:val="004A2CB1"/>
    <w:rsid w:val="004A2CC0"/>
    <w:rsid w:val="004A52DE"/>
    <w:rsid w:val="004A5454"/>
    <w:rsid w:val="004B0560"/>
    <w:rsid w:val="004B1289"/>
    <w:rsid w:val="004B41EF"/>
    <w:rsid w:val="004B56AB"/>
    <w:rsid w:val="004B5BBE"/>
    <w:rsid w:val="004B7BC7"/>
    <w:rsid w:val="004C18AA"/>
    <w:rsid w:val="004C32E1"/>
    <w:rsid w:val="004C3D79"/>
    <w:rsid w:val="004D1E09"/>
    <w:rsid w:val="004D2422"/>
    <w:rsid w:val="004D5433"/>
    <w:rsid w:val="004D5A3E"/>
    <w:rsid w:val="004D6F53"/>
    <w:rsid w:val="004E1043"/>
    <w:rsid w:val="004E1239"/>
    <w:rsid w:val="004E1D0A"/>
    <w:rsid w:val="004E4F48"/>
    <w:rsid w:val="004E558B"/>
    <w:rsid w:val="004F0463"/>
    <w:rsid w:val="004F0540"/>
    <w:rsid w:val="004F274F"/>
    <w:rsid w:val="004F358E"/>
    <w:rsid w:val="004F3CBA"/>
    <w:rsid w:val="004F40CA"/>
    <w:rsid w:val="004F41BF"/>
    <w:rsid w:val="004F4350"/>
    <w:rsid w:val="00502354"/>
    <w:rsid w:val="00504C2C"/>
    <w:rsid w:val="00512992"/>
    <w:rsid w:val="005142E6"/>
    <w:rsid w:val="00514CE8"/>
    <w:rsid w:val="0051713D"/>
    <w:rsid w:val="0052250A"/>
    <w:rsid w:val="00522E52"/>
    <w:rsid w:val="00523F4C"/>
    <w:rsid w:val="00524BC4"/>
    <w:rsid w:val="00530464"/>
    <w:rsid w:val="00530C07"/>
    <w:rsid w:val="005317E7"/>
    <w:rsid w:val="00532C80"/>
    <w:rsid w:val="0054215B"/>
    <w:rsid w:val="005428A9"/>
    <w:rsid w:val="0054302C"/>
    <w:rsid w:val="0054396C"/>
    <w:rsid w:val="00544978"/>
    <w:rsid w:val="0055778E"/>
    <w:rsid w:val="00562B96"/>
    <w:rsid w:val="00563132"/>
    <w:rsid w:val="00571157"/>
    <w:rsid w:val="0057167A"/>
    <w:rsid w:val="00572673"/>
    <w:rsid w:val="00576D32"/>
    <w:rsid w:val="005812B9"/>
    <w:rsid w:val="00583362"/>
    <w:rsid w:val="00583685"/>
    <w:rsid w:val="00583933"/>
    <w:rsid w:val="00585C48"/>
    <w:rsid w:val="00585E7B"/>
    <w:rsid w:val="00587BB1"/>
    <w:rsid w:val="0059264A"/>
    <w:rsid w:val="0059525C"/>
    <w:rsid w:val="00596CEB"/>
    <w:rsid w:val="005A0489"/>
    <w:rsid w:val="005A2D9F"/>
    <w:rsid w:val="005A304A"/>
    <w:rsid w:val="005A378F"/>
    <w:rsid w:val="005A3C67"/>
    <w:rsid w:val="005A4438"/>
    <w:rsid w:val="005A4866"/>
    <w:rsid w:val="005A4CE4"/>
    <w:rsid w:val="005A5C8C"/>
    <w:rsid w:val="005A5EE1"/>
    <w:rsid w:val="005B2B62"/>
    <w:rsid w:val="005B2BCC"/>
    <w:rsid w:val="005B35D3"/>
    <w:rsid w:val="005B48A9"/>
    <w:rsid w:val="005B53D0"/>
    <w:rsid w:val="005B5C28"/>
    <w:rsid w:val="005B759C"/>
    <w:rsid w:val="005C0F47"/>
    <w:rsid w:val="005C1703"/>
    <w:rsid w:val="005C2B54"/>
    <w:rsid w:val="005C2BF1"/>
    <w:rsid w:val="005C6E43"/>
    <w:rsid w:val="005D0855"/>
    <w:rsid w:val="005D22CB"/>
    <w:rsid w:val="005D2ECF"/>
    <w:rsid w:val="005D30C1"/>
    <w:rsid w:val="005D56B6"/>
    <w:rsid w:val="005E363F"/>
    <w:rsid w:val="005E6097"/>
    <w:rsid w:val="005E6F44"/>
    <w:rsid w:val="005E721B"/>
    <w:rsid w:val="005E7CE2"/>
    <w:rsid w:val="005F1104"/>
    <w:rsid w:val="005F1A23"/>
    <w:rsid w:val="005F6EF1"/>
    <w:rsid w:val="005F6F75"/>
    <w:rsid w:val="006016A7"/>
    <w:rsid w:val="00602919"/>
    <w:rsid w:val="00605FFF"/>
    <w:rsid w:val="00611A46"/>
    <w:rsid w:val="0061396A"/>
    <w:rsid w:val="00614343"/>
    <w:rsid w:val="00615635"/>
    <w:rsid w:val="00615B06"/>
    <w:rsid w:val="00616742"/>
    <w:rsid w:val="00616E2B"/>
    <w:rsid w:val="0061752E"/>
    <w:rsid w:val="00617AAC"/>
    <w:rsid w:val="00622764"/>
    <w:rsid w:val="00624787"/>
    <w:rsid w:val="00625037"/>
    <w:rsid w:val="00631BA6"/>
    <w:rsid w:val="00633F87"/>
    <w:rsid w:val="00634257"/>
    <w:rsid w:val="00637665"/>
    <w:rsid w:val="00637C18"/>
    <w:rsid w:val="00637FB7"/>
    <w:rsid w:val="00640F71"/>
    <w:rsid w:val="0064397E"/>
    <w:rsid w:val="00646AE4"/>
    <w:rsid w:val="00651589"/>
    <w:rsid w:val="00653820"/>
    <w:rsid w:val="00653B7E"/>
    <w:rsid w:val="006549C0"/>
    <w:rsid w:val="00655F9C"/>
    <w:rsid w:val="0065614A"/>
    <w:rsid w:val="00656C7B"/>
    <w:rsid w:val="0065765E"/>
    <w:rsid w:val="0065797E"/>
    <w:rsid w:val="00657E34"/>
    <w:rsid w:val="006600D3"/>
    <w:rsid w:val="00660178"/>
    <w:rsid w:val="0066267D"/>
    <w:rsid w:val="00663834"/>
    <w:rsid w:val="00665602"/>
    <w:rsid w:val="00670359"/>
    <w:rsid w:val="00676A52"/>
    <w:rsid w:val="00676C20"/>
    <w:rsid w:val="006771B1"/>
    <w:rsid w:val="006776A7"/>
    <w:rsid w:val="006801FB"/>
    <w:rsid w:val="0068173F"/>
    <w:rsid w:val="0068439E"/>
    <w:rsid w:val="00685002"/>
    <w:rsid w:val="006864B6"/>
    <w:rsid w:val="006868EA"/>
    <w:rsid w:val="00690BD3"/>
    <w:rsid w:val="00693115"/>
    <w:rsid w:val="00694FED"/>
    <w:rsid w:val="006973F1"/>
    <w:rsid w:val="00697EAF"/>
    <w:rsid w:val="006A0732"/>
    <w:rsid w:val="006A143D"/>
    <w:rsid w:val="006B04BE"/>
    <w:rsid w:val="006B1B89"/>
    <w:rsid w:val="006B6CF8"/>
    <w:rsid w:val="006C1107"/>
    <w:rsid w:val="006C14E5"/>
    <w:rsid w:val="006C465E"/>
    <w:rsid w:val="006C50A0"/>
    <w:rsid w:val="006C684E"/>
    <w:rsid w:val="006C6B15"/>
    <w:rsid w:val="006D1460"/>
    <w:rsid w:val="006D225C"/>
    <w:rsid w:val="006D7B40"/>
    <w:rsid w:val="006E3AF0"/>
    <w:rsid w:val="006E6125"/>
    <w:rsid w:val="006E73A1"/>
    <w:rsid w:val="006F07B1"/>
    <w:rsid w:val="006F2020"/>
    <w:rsid w:val="006F2208"/>
    <w:rsid w:val="006F2273"/>
    <w:rsid w:val="006F2525"/>
    <w:rsid w:val="006F3C17"/>
    <w:rsid w:val="006F3DF8"/>
    <w:rsid w:val="006F40F4"/>
    <w:rsid w:val="006F4A99"/>
    <w:rsid w:val="006F52F9"/>
    <w:rsid w:val="007008F1"/>
    <w:rsid w:val="00706261"/>
    <w:rsid w:val="00706853"/>
    <w:rsid w:val="00712381"/>
    <w:rsid w:val="007131B9"/>
    <w:rsid w:val="00713492"/>
    <w:rsid w:val="007136B6"/>
    <w:rsid w:val="00713DF5"/>
    <w:rsid w:val="0071630F"/>
    <w:rsid w:val="0071797E"/>
    <w:rsid w:val="00720731"/>
    <w:rsid w:val="007219CB"/>
    <w:rsid w:val="007235D0"/>
    <w:rsid w:val="00724A6F"/>
    <w:rsid w:val="00726500"/>
    <w:rsid w:val="00726A06"/>
    <w:rsid w:val="00727290"/>
    <w:rsid w:val="00727756"/>
    <w:rsid w:val="0073018F"/>
    <w:rsid w:val="00731359"/>
    <w:rsid w:val="00731ABB"/>
    <w:rsid w:val="00733BAC"/>
    <w:rsid w:val="00737041"/>
    <w:rsid w:val="007377F9"/>
    <w:rsid w:val="00744669"/>
    <w:rsid w:val="00745B05"/>
    <w:rsid w:val="00745EC9"/>
    <w:rsid w:val="007465E2"/>
    <w:rsid w:val="00746E60"/>
    <w:rsid w:val="00750AAD"/>
    <w:rsid w:val="00751D90"/>
    <w:rsid w:val="007521BE"/>
    <w:rsid w:val="00753722"/>
    <w:rsid w:val="00756AF7"/>
    <w:rsid w:val="00757756"/>
    <w:rsid w:val="00761533"/>
    <w:rsid w:val="00762B52"/>
    <w:rsid w:val="00763E93"/>
    <w:rsid w:val="007652E2"/>
    <w:rsid w:val="00767102"/>
    <w:rsid w:val="0076776D"/>
    <w:rsid w:val="00771086"/>
    <w:rsid w:val="00771E7F"/>
    <w:rsid w:val="00773CFD"/>
    <w:rsid w:val="007821CA"/>
    <w:rsid w:val="007845FF"/>
    <w:rsid w:val="007904F9"/>
    <w:rsid w:val="00792CBD"/>
    <w:rsid w:val="00794C46"/>
    <w:rsid w:val="00795BB8"/>
    <w:rsid w:val="007974B9"/>
    <w:rsid w:val="007978E6"/>
    <w:rsid w:val="007A126B"/>
    <w:rsid w:val="007A2C86"/>
    <w:rsid w:val="007A3633"/>
    <w:rsid w:val="007A55CC"/>
    <w:rsid w:val="007A7852"/>
    <w:rsid w:val="007A7FFB"/>
    <w:rsid w:val="007B3607"/>
    <w:rsid w:val="007B480B"/>
    <w:rsid w:val="007B654A"/>
    <w:rsid w:val="007C0E1B"/>
    <w:rsid w:val="007C18A6"/>
    <w:rsid w:val="007C5014"/>
    <w:rsid w:val="007C69F8"/>
    <w:rsid w:val="007C74A5"/>
    <w:rsid w:val="007C7FED"/>
    <w:rsid w:val="007D01CB"/>
    <w:rsid w:val="007D0292"/>
    <w:rsid w:val="007D1B57"/>
    <w:rsid w:val="007D22DE"/>
    <w:rsid w:val="007D4123"/>
    <w:rsid w:val="007D618C"/>
    <w:rsid w:val="007D6473"/>
    <w:rsid w:val="007E0405"/>
    <w:rsid w:val="007E224A"/>
    <w:rsid w:val="007E5583"/>
    <w:rsid w:val="007E6D00"/>
    <w:rsid w:val="007F2E47"/>
    <w:rsid w:val="007F3121"/>
    <w:rsid w:val="007F3222"/>
    <w:rsid w:val="007F3AE2"/>
    <w:rsid w:val="007F5C45"/>
    <w:rsid w:val="008006A8"/>
    <w:rsid w:val="00801571"/>
    <w:rsid w:val="00803630"/>
    <w:rsid w:val="008036BC"/>
    <w:rsid w:val="00804C46"/>
    <w:rsid w:val="00805243"/>
    <w:rsid w:val="0080537A"/>
    <w:rsid w:val="008059FE"/>
    <w:rsid w:val="0081008A"/>
    <w:rsid w:val="00813FC1"/>
    <w:rsid w:val="0081401A"/>
    <w:rsid w:val="00815F22"/>
    <w:rsid w:val="008216BD"/>
    <w:rsid w:val="008234C3"/>
    <w:rsid w:val="008255BE"/>
    <w:rsid w:val="008256A4"/>
    <w:rsid w:val="00825720"/>
    <w:rsid w:val="00825A74"/>
    <w:rsid w:val="008272B4"/>
    <w:rsid w:val="008274E2"/>
    <w:rsid w:val="008274FB"/>
    <w:rsid w:val="00827EC7"/>
    <w:rsid w:val="00830663"/>
    <w:rsid w:val="00830A08"/>
    <w:rsid w:val="0083176A"/>
    <w:rsid w:val="00831BED"/>
    <w:rsid w:val="00832E4D"/>
    <w:rsid w:val="008356F3"/>
    <w:rsid w:val="008421AA"/>
    <w:rsid w:val="00843229"/>
    <w:rsid w:val="008439FA"/>
    <w:rsid w:val="00844B51"/>
    <w:rsid w:val="008450FD"/>
    <w:rsid w:val="00846136"/>
    <w:rsid w:val="008462E8"/>
    <w:rsid w:val="00850475"/>
    <w:rsid w:val="00850C71"/>
    <w:rsid w:val="00852914"/>
    <w:rsid w:val="00853950"/>
    <w:rsid w:val="00855188"/>
    <w:rsid w:val="00855BE5"/>
    <w:rsid w:val="00855C89"/>
    <w:rsid w:val="0085682C"/>
    <w:rsid w:val="00857064"/>
    <w:rsid w:val="008578DD"/>
    <w:rsid w:val="00861D2D"/>
    <w:rsid w:val="008627FA"/>
    <w:rsid w:val="008674EF"/>
    <w:rsid w:val="008710CA"/>
    <w:rsid w:val="00876A63"/>
    <w:rsid w:val="00881B62"/>
    <w:rsid w:val="00881D4E"/>
    <w:rsid w:val="0088352F"/>
    <w:rsid w:val="00883857"/>
    <w:rsid w:val="0088474A"/>
    <w:rsid w:val="008848CB"/>
    <w:rsid w:val="00886183"/>
    <w:rsid w:val="00887F58"/>
    <w:rsid w:val="008903FC"/>
    <w:rsid w:val="008916E9"/>
    <w:rsid w:val="00891D96"/>
    <w:rsid w:val="008931ED"/>
    <w:rsid w:val="00894F29"/>
    <w:rsid w:val="00895099"/>
    <w:rsid w:val="008953B1"/>
    <w:rsid w:val="008A5B11"/>
    <w:rsid w:val="008B0655"/>
    <w:rsid w:val="008B0B0E"/>
    <w:rsid w:val="008B5847"/>
    <w:rsid w:val="008C1F32"/>
    <w:rsid w:val="008C2572"/>
    <w:rsid w:val="008C4402"/>
    <w:rsid w:val="008C6D84"/>
    <w:rsid w:val="008C7457"/>
    <w:rsid w:val="008D0750"/>
    <w:rsid w:val="008D16D3"/>
    <w:rsid w:val="008D2D4C"/>
    <w:rsid w:val="008D3A0F"/>
    <w:rsid w:val="008D490C"/>
    <w:rsid w:val="008D692A"/>
    <w:rsid w:val="008E11AF"/>
    <w:rsid w:val="008E12F6"/>
    <w:rsid w:val="008E1D7A"/>
    <w:rsid w:val="008E284C"/>
    <w:rsid w:val="008E2C9A"/>
    <w:rsid w:val="008E3467"/>
    <w:rsid w:val="008E38E4"/>
    <w:rsid w:val="008E399E"/>
    <w:rsid w:val="008E4B59"/>
    <w:rsid w:val="008F02CE"/>
    <w:rsid w:val="008F106E"/>
    <w:rsid w:val="008F1A02"/>
    <w:rsid w:val="008F2EBB"/>
    <w:rsid w:val="008F429F"/>
    <w:rsid w:val="008F4C97"/>
    <w:rsid w:val="008F72D0"/>
    <w:rsid w:val="008F785D"/>
    <w:rsid w:val="00900927"/>
    <w:rsid w:val="00901304"/>
    <w:rsid w:val="0090150D"/>
    <w:rsid w:val="009029A1"/>
    <w:rsid w:val="00902D8B"/>
    <w:rsid w:val="00905211"/>
    <w:rsid w:val="00905532"/>
    <w:rsid w:val="00906168"/>
    <w:rsid w:val="009062AE"/>
    <w:rsid w:val="009062C7"/>
    <w:rsid w:val="00907DD6"/>
    <w:rsid w:val="00911D62"/>
    <w:rsid w:val="00911EB0"/>
    <w:rsid w:val="0091396A"/>
    <w:rsid w:val="00913ED6"/>
    <w:rsid w:val="009140DA"/>
    <w:rsid w:val="009164CA"/>
    <w:rsid w:val="00920E81"/>
    <w:rsid w:val="0092153F"/>
    <w:rsid w:val="009230AB"/>
    <w:rsid w:val="00927377"/>
    <w:rsid w:val="009273AF"/>
    <w:rsid w:val="00932BA0"/>
    <w:rsid w:val="00933E23"/>
    <w:rsid w:val="009348BB"/>
    <w:rsid w:val="00935794"/>
    <w:rsid w:val="00935A73"/>
    <w:rsid w:val="009437B8"/>
    <w:rsid w:val="00943FC8"/>
    <w:rsid w:val="00944D88"/>
    <w:rsid w:val="0094568D"/>
    <w:rsid w:val="009465BB"/>
    <w:rsid w:val="009513FD"/>
    <w:rsid w:val="00961DC0"/>
    <w:rsid w:val="00963D69"/>
    <w:rsid w:val="00965C81"/>
    <w:rsid w:val="00965CCB"/>
    <w:rsid w:val="00966190"/>
    <w:rsid w:val="009666D2"/>
    <w:rsid w:val="00966A70"/>
    <w:rsid w:val="0096778F"/>
    <w:rsid w:val="00973645"/>
    <w:rsid w:val="00973688"/>
    <w:rsid w:val="00980507"/>
    <w:rsid w:val="00981CFC"/>
    <w:rsid w:val="00983626"/>
    <w:rsid w:val="00984773"/>
    <w:rsid w:val="00985E96"/>
    <w:rsid w:val="009902DF"/>
    <w:rsid w:val="009906F3"/>
    <w:rsid w:val="00993093"/>
    <w:rsid w:val="00994182"/>
    <w:rsid w:val="00994C59"/>
    <w:rsid w:val="00995615"/>
    <w:rsid w:val="009A0CBC"/>
    <w:rsid w:val="009A2549"/>
    <w:rsid w:val="009A3CF1"/>
    <w:rsid w:val="009A67CC"/>
    <w:rsid w:val="009A79D4"/>
    <w:rsid w:val="009B0F86"/>
    <w:rsid w:val="009B13A4"/>
    <w:rsid w:val="009B2749"/>
    <w:rsid w:val="009B28F2"/>
    <w:rsid w:val="009B2E70"/>
    <w:rsid w:val="009B3C49"/>
    <w:rsid w:val="009B4067"/>
    <w:rsid w:val="009B4529"/>
    <w:rsid w:val="009B69A4"/>
    <w:rsid w:val="009C2EE7"/>
    <w:rsid w:val="009D028D"/>
    <w:rsid w:val="009D0FF3"/>
    <w:rsid w:val="009D2B90"/>
    <w:rsid w:val="009D375B"/>
    <w:rsid w:val="009D4207"/>
    <w:rsid w:val="009D449C"/>
    <w:rsid w:val="009D5C57"/>
    <w:rsid w:val="009E125F"/>
    <w:rsid w:val="009E19B5"/>
    <w:rsid w:val="009E25E5"/>
    <w:rsid w:val="009E33FB"/>
    <w:rsid w:val="009E3EEB"/>
    <w:rsid w:val="009E4F31"/>
    <w:rsid w:val="009E6B54"/>
    <w:rsid w:val="009E6FB6"/>
    <w:rsid w:val="009E73A0"/>
    <w:rsid w:val="009F17CB"/>
    <w:rsid w:val="009F184C"/>
    <w:rsid w:val="009F43BF"/>
    <w:rsid w:val="00A011B7"/>
    <w:rsid w:val="00A0310E"/>
    <w:rsid w:val="00A03501"/>
    <w:rsid w:val="00A0357D"/>
    <w:rsid w:val="00A03F42"/>
    <w:rsid w:val="00A04784"/>
    <w:rsid w:val="00A04D4B"/>
    <w:rsid w:val="00A1376D"/>
    <w:rsid w:val="00A1427E"/>
    <w:rsid w:val="00A15470"/>
    <w:rsid w:val="00A164E4"/>
    <w:rsid w:val="00A17891"/>
    <w:rsid w:val="00A178DF"/>
    <w:rsid w:val="00A240A5"/>
    <w:rsid w:val="00A240D4"/>
    <w:rsid w:val="00A2466A"/>
    <w:rsid w:val="00A2663C"/>
    <w:rsid w:val="00A26BCD"/>
    <w:rsid w:val="00A313F2"/>
    <w:rsid w:val="00A32362"/>
    <w:rsid w:val="00A349E8"/>
    <w:rsid w:val="00A40E2D"/>
    <w:rsid w:val="00A41EE3"/>
    <w:rsid w:val="00A46C62"/>
    <w:rsid w:val="00A5037A"/>
    <w:rsid w:val="00A51F44"/>
    <w:rsid w:val="00A530BB"/>
    <w:rsid w:val="00A53390"/>
    <w:rsid w:val="00A56576"/>
    <w:rsid w:val="00A632F6"/>
    <w:rsid w:val="00A63B1F"/>
    <w:rsid w:val="00A735D7"/>
    <w:rsid w:val="00A73A6A"/>
    <w:rsid w:val="00A76EB3"/>
    <w:rsid w:val="00A818EB"/>
    <w:rsid w:val="00A841A5"/>
    <w:rsid w:val="00A85F8C"/>
    <w:rsid w:val="00A86457"/>
    <w:rsid w:val="00A913B0"/>
    <w:rsid w:val="00A91B16"/>
    <w:rsid w:val="00A9270A"/>
    <w:rsid w:val="00AA3002"/>
    <w:rsid w:val="00AA30E3"/>
    <w:rsid w:val="00AA5C99"/>
    <w:rsid w:val="00AB350D"/>
    <w:rsid w:val="00AB5DF7"/>
    <w:rsid w:val="00AB7E73"/>
    <w:rsid w:val="00AC1DCE"/>
    <w:rsid w:val="00AC248C"/>
    <w:rsid w:val="00AC26D7"/>
    <w:rsid w:val="00AC5C0A"/>
    <w:rsid w:val="00AC5F89"/>
    <w:rsid w:val="00AC6283"/>
    <w:rsid w:val="00AC714A"/>
    <w:rsid w:val="00AD145F"/>
    <w:rsid w:val="00AD1FD0"/>
    <w:rsid w:val="00AD2F9F"/>
    <w:rsid w:val="00AD4B11"/>
    <w:rsid w:val="00AD55F6"/>
    <w:rsid w:val="00AD5AC6"/>
    <w:rsid w:val="00AD6B2E"/>
    <w:rsid w:val="00AD722A"/>
    <w:rsid w:val="00AE00B7"/>
    <w:rsid w:val="00AE1057"/>
    <w:rsid w:val="00AE114C"/>
    <w:rsid w:val="00AE3E05"/>
    <w:rsid w:val="00AE4835"/>
    <w:rsid w:val="00AE5D6F"/>
    <w:rsid w:val="00AE70E0"/>
    <w:rsid w:val="00AE792E"/>
    <w:rsid w:val="00AF29BE"/>
    <w:rsid w:val="00AF4CFF"/>
    <w:rsid w:val="00AF4F1B"/>
    <w:rsid w:val="00AF594A"/>
    <w:rsid w:val="00AF7026"/>
    <w:rsid w:val="00AF75DC"/>
    <w:rsid w:val="00AF7C7E"/>
    <w:rsid w:val="00B002EA"/>
    <w:rsid w:val="00B04396"/>
    <w:rsid w:val="00B04BC0"/>
    <w:rsid w:val="00B05F16"/>
    <w:rsid w:val="00B06466"/>
    <w:rsid w:val="00B12EFF"/>
    <w:rsid w:val="00B1634D"/>
    <w:rsid w:val="00B17988"/>
    <w:rsid w:val="00B27288"/>
    <w:rsid w:val="00B3184E"/>
    <w:rsid w:val="00B3528E"/>
    <w:rsid w:val="00B36B7F"/>
    <w:rsid w:val="00B42BCD"/>
    <w:rsid w:val="00B43AAA"/>
    <w:rsid w:val="00B45884"/>
    <w:rsid w:val="00B46CE5"/>
    <w:rsid w:val="00B4716E"/>
    <w:rsid w:val="00B51E51"/>
    <w:rsid w:val="00B52D59"/>
    <w:rsid w:val="00B56563"/>
    <w:rsid w:val="00B574B8"/>
    <w:rsid w:val="00B60546"/>
    <w:rsid w:val="00B64593"/>
    <w:rsid w:val="00B66DCF"/>
    <w:rsid w:val="00B67095"/>
    <w:rsid w:val="00B722C3"/>
    <w:rsid w:val="00B73231"/>
    <w:rsid w:val="00B737CF"/>
    <w:rsid w:val="00B74339"/>
    <w:rsid w:val="00B7504D"/>
    <w:rsid w:val="00B75E4B"/>
    <w:rsid w:val="00B76728"/>
    <w:rsid w:val="00B76DFF"/>
    <w:rsid w:val="00B801C6"/>
    <w:rsid w:val="00B851D1"/>
    <w:rsid w:val="00B85A55"/>
    <w:rsid w:val="00B86016"/>
    <w:rsid w:val="00B91390"/>
    <w:rsid w:val="00B91FF3"/>
    <w:rsid w:val="00B92D96"/>
    <w:rsid w:val="00B92DFA"/>
    <w:rsid w:val="00B93092"/>
    <w:rsid w:val="00B9588E"/>
    <w:rsid w:val="00BA43FF"/>
    <w:rsid w:val="00BB1492"/>
    <w:rsid w:val="00BB1D7B"/>
    <w:rsid w:val="00BB3C33"/>
    <w:rsid w:val="00BB4835"/>
    <w:rsid w:val="00BC21AD"/>
    <w:rsid w:val="00BC6E54"/>
    <w:rsid w:val="00BD2106"/>
    <w:rsid w:val="00BD2111"/>
    <w:rsid w:val="00BD237A"/>
    <w:rsid w:val="00BD3FE0"/>
    <w:rsid w:val="00BD740C"/>
    <w:rsid w:val="00BE3E5B"/>
    <w:rsid w:val="00BE45C4"/>
    <w:rsid w:val="00BE528D"/>
    <w:rsid w:val="00BE5DC3"/>
    <w:rsid w:val="00BE7A65"/>
    <w:rsid w:val="00BF0144"/>
    <w:rsid w:val="00BF2850"/>
    <w:rsid w:val="00BF3A1F"/>
    <w:rsid w:val="00BF4570"/>
    <w:rsid w:val="00BF55B8"/>
    <w:rsid w:val="00C01289"/>
    <w:rsid w:val="00C0155F"/>
    <w:rsid w:val="00C02049"/>
    <w:rsid w:val="00C02087"/>
    <w:rsid w:val="00C02CCE"/>
    <w:rsid w:val="00C03754"/>
    <w:rsid w:val="00C045CA"/>
    <w:rsid w:val="00C04AC2"/>
    <w:rsid w:val="00C0581D"/>
    <w:rsid w:val="00C11A8F"/>
    <w:rsid w:val="00C13CD4"/>
    <w:rsid w:val="00C14815"/>
    <w:rsid w:val="00C14891"/>
    <w:rsid w:val="00C154A2"/>
    <w:rsid w:val="00C21F3A"/>
    <w:rsid w:val="00C223E2"/>
    <w:rsid w:val="00C22DD7"/>
    <w:rsid w:val="00C23C7F"/>
    <w:rsid w:val="00C24A85"/>
    <w:rsid w:val="00C265F2"/>
    <w:rsid w:val="00C27623"/>
    <w:rsid w:val="00C30C03"/>
    <w:rsid w:val="00C32151"/>
    <w:rsid w:val="00C3471C"/>
    <w:rsid w:val="00C37F79"/>
    <w:rsid w:val="00C40B23"/>
    <w:rsid w:val="00C44ADB"/>
    <w:rsid w:val="00C44D67"/>
    <w:rsid w:val="00C475CE"/>
    <w:rsid w:val="00C477C9"/>
    <w:rsid w:val="00C5168F"/>
    <w:rsid w:val="00C519C6"/>
    <w:rsid w:val="00C51BC6"/>
    <w:rsid w:val="00C5318E"/>
    <w:rsid w:val="00C533B8"/>
    <w:rsid w:val="00C53EE3"/>
    <w:rsid w:val="00C576A5"/>
    <w:rsid w:val="00C608A5"/>
    <w:rsid w:val="00C60BC6"/>
    <w:rsid w:val="00C61259"/>
    <w:rsid w:val="00C64081"/>
    <w:rsid w:val="00C6425B"/>
    <w:rsid w:val="00C6583F"/>
    <w:rsid w:val="00C71E51"/>
    <w:rsid w:val="00C71F89"/>
    <w:rsid w:val="00C72BCD"/>
    <w:rsid w:val="00C73340"/>
    <w:rsid w:val="00C73604"/>
    <w:rsid w:val="00C73F7C"/>
    <w:rsid w:val="00C74BA5"/>
    <w:rsid w:val="00C766A6"/>
    <w:rsid w:val="00C76A38"/>
    <w:rsid w:val="00C770C1"/>
    <w:rsid w:val="00C778CD"/>
    <w:rsid w:val="00C77BA8"/>
    <w:rsid w:val="00C84668"/>
    <w:rsid w:val="00C85BB7"/>
    <w:rsid w:val="00C86120"/>
    <w:rsid w:val="00C9010B"/>
    <w:rsid w:val="00C90232"/>
    <w:rsid w:val="00C90AAE"/>
    <w:rsid w:val="00C9151D"/>
    <w:rsid w:val="00C943A7"/>
    <w:rsid w:val="00C94D53"/>
    <w:rsid w:val="00C951E2"/>
    <w:rsid w:val="00C956A7"/>
    <w:rsid w:val="00C97CC0"/>
    <w:rsid w:val="00C97CD8"/>
    <w:rsid w:val="00CA034D"/>
    <w:rsid w:val="00CA511D"/>
    <w:rsid w:val="00CA5E43"/>
    <w:rsid w:val="00CA7133"/>
    <w:rsid w:val="00CA7D70"/>
    <w:rsid w:val="00CB46FA"/>
    <w:rsid w:val="00CB6539"/>
    <w:rsid w:val="00CB6AAE"/>
    <w:rsid w:val="00CB76E6"/>
    <w:rsid w:val="00CB791B"/>
    <w:rsid w:val="00CC2DC1"/>
    <w:rsid w:val="00CC3119"/>
    <w:rsid w:val="00CC5087"/>
    <w:rsid w:val="00CD20AE"/>
    <w:rsid w:val="00CD3D14"/>
    <w:rsid w:val="00CD4C64"/>
    <w:rsid w:val="00CD4D0E"/>
    <w:rsid w:val="00CD6F00"/>
    <w:rsid w:val="00CD6F53"/>
    <w:rsid w:val="00CD72FF"/>
    <w:rsid w:val="00CD7A18"/>
    <w:rsid w:val="00CE0258"/>
    <w:rsid w:val="00CE20B4"/>
    <w:rsid w:val="00CE35AD"/>
    <w:rsid w:val="00CE78B0"/>
    <w:rsid w:val="00CE7DD5"/>
    <w:rsid w:val="00CF05BA"/>
    <w:rsid w:val="00CF61D6"/>
    <w:rsid w:val="00CF66BB"/>
    <w:rsid w:val="00D002AC"/>
    <w:rsid w:val="00D00E32"/>
    <w:rsid w:val="00D05C67"/>
    <w:rsid w:val="00D107B8"/>
    <w:rsid w:val="00D11001"/>
    <w:rsid w:val="00D12C6E"/>
    <w:rsid w:val="00D15F3F"/>
    <w:rsid w:val="00D161E7"/>
    <w:rsid w:val="00D2118B"/>
    <w:rsid w:val="00D23AF6"/>
    <w:rsid w:val="00D24635"/>
    <w:rsid w:val="00D26940"/>
    <w:rsid w:val="00D26E27"/>
    <w:rsid w:val="00D27BC2"/>
    <w:rsid w:val="00D307C3"/>
    <w:rsid w:val="00D30FDA"/>
    <w:rsid w:val="00D320F9"/>
    <w:rsid w:val="00D34558"/>
    <w:rsid w:val="00D34E54"/>
    <w:rsid w:val="00D35BC9"/>
    <w:rsid w:val="00D3663E"/>
    <w:rsid w:val="00D37196"/>
    <w:rsid w:val="00D40D82"/>
    <w:rsid w:val="00D414E2"/>
    <w:rsid w:val="00D423BE"/>
    <w:rsid w:val="00D42FCF"/>
    <w:rsid w:val="00D45077"/>
    <w:rsid w:val="00D4535C"/>
    <w:rsid w:val="00D45894"/>
    <w:rsid w:val="00D46184"/>
    <w:rsid w:val="00D46CFE"/>
    <w:rsid w:val="00D50863"/>
    <w:rsid w:val="00D529A0"/>
    <w:rsid w:val="00D5389F"/>
    <w:rsid w:val="00D53EAF"/>
    <w:rsid w:val="00D5589E"/>
    <w:rsid w:val="00D566FF"/>
    <w:rsid w:val="00D576B7"/>
    <w:rsid w:val="00D60773"/>
    <w:rsid w:val="00D607D0"/>
    <w:rsid w:val="00D6568D"/>
    <w:rsid w:val="00D666F3"/>
    <w:rsid w:val="00D7112B"/>
    <w:rsid w:val="00D71B3E"/>
    <w:rsid w:val="00D7285E"/>
    <w:rsid w:val="00D73A98"/>
    <w:rsid w:val="00D76770"/>
    <w:rsid w:val="00D811D5"/>
    <w:rsid w:val="00D81E2F"/>
    <w:rsid w:val="00D90260"/>
    <w:rsid w:val="00D91EB0"/>
    <w:rsid w:val="00D940BA"/>
    <w:rsid w:val="00D94BEB"/>
    <w:rsid w:val="00D967A9"/>
    <w:rsid w:val="00DA1265"/>
    <w:rsid w:val="00DA4BC8"/>
    <w:rsid w:val="00DA5CBE"/>
    <w:rsid w:val="00DA76D8"/>
    <w:rsid w:val="00DA7EEE"/>
    <w:rsid w:val="00DB16BB"/>
    <w:rsid w:val="00DB3D52"/>
    <w:rsid w:val="00DB7E73"/>
    <w:rsid w:val="00DC058B"/>
    <w:rsid w:val="00DC3F6B"/>
    <w:rsid w:val="00DC4331"/>
    <w:rsid w:val="00DC5C59"/>
    <w:rsid w:val="00DC727B"/>
    <w:rsid w:val="00DD04F3"/>
    <w:rsid w:val="00DD0950"/>
    <w:rsid w:val="00DD09C1"/>
    <w:rsid w:val="00DD205A"/>
    <w:rsid w:val="00DD2864"/>
    <w:rsid w:val="00DD5C42"/>
    <w:rsid w:val="00DE129E"/>
    <w:rsid w:val="00DE2200"/>
    <w:rsid w:val="00DE24B0"/>
    <w:rsid w:val="00DE3A10"/>
    <w:rsid w:val="00DE6C89"/>
    <w:rsid w:val="00DE74DF"/>
    <w:rsid w:val="00DF1666"/>
    <w:rsid w:val="00DF69E4"/>
    <w:rsid w:val="00DF6ACE"/>
    <w:rsid w:val="00DF6D9B"/>
    <w:rsid w:val="00E00EBB"/>
    <w:rsid w:val="00E052C9"/>
    <w:rsid w:val="00E058C4"/>
    <w:rsid w:val="00E073B7"/>
    <w:rsid w:val="00E1017F"/>
    <w:rsid w:val="00E110B2"/>
    <w:rsid w:val="00E12B37"/>
    <w:rsid w:val="00E134FC"/>
    <w:rsid w:val="00E14368"/>
    <w:rsid w:val="00E156F6"/>
    <w:rsid w:val="00E3078D"/>
    <w:rsid w:val="00E309B2"/>
    <w:rsid w:val="00E31B43"/>
    <w:rsid w:val="00E32F33"/>
    <w:rsid w:val="00E334C2"/>
    <w:rsid w:val="00E335B5"/>
    <w:rsid w:val="00E34FB0"/>
    <w:rsid w:val="00E3581E"/>
    <w:rsid w:val="00E35A40"/>
    <w:rsid w:val="00E37D6A"/>
    <w:rsid w:val="00E42F59"/>
    <w:rsid w:val="00E43CD4"/>
    <w:rsid w:val="00E468B0"/>
    <w:rsid w:val="00E509CC"/>
    <w:rsid w:val="00E50A67"/>
    <w:rsid w:val="00E515BF"/>
    <w:rsid w:val="00E52086"/>
    <w:rsid w:val="00E56A32"/>
    <w:rsid w:val="00E60A5B"/>
    <w:rsid w:val="00E60E7B"/>
    <w:rsid w:val="00E62EF4"/>
    <w:rsid w:val="00E635C2"/>
    <w:rsid w:val="00E63FBB"/>
    <w:rsid w:val="00E64C90"/>
    <w:rsid w:val="00E654C1"/>
    <w:rsid w:val="00E67526"/>
    <w:rsid w:val="00E73C5E"/>
    <w:rsid w:val="00E86D78"/>
    <w:rsid w:val="00E9021B"/>
    <w:rsid w:val="00E92C66"/>
    <w:rsid w:val="00E94C43"/>
    <w:rsid w:val="00E94F4D"/>
    <w:rsid w:val="00E967E0"/>
    <w:rsid w:val="00E96ADE"/>
    <w:rsid w:val="00E97EE7"/>
    <w:rsid w:val="00EA1BEA"/>
    <w:rsid w:val="00EA1D1E"/>
    <w:rsid w:val="00EA497A"/>
    <w:rsid w:val="00EA5C60"/>
    <w:rsid w:val="00EB0522"/>
    <w:rsid w:val="00EB074A"/>
    <w:rsid w:val="00EB177E"/>
    <w:rsid w:val="00EB26CB"/>
    <w:rsid w:val="00EB3171"/>
    <w:rsid w:val="00EB33DD"/>
    <w:rsid w:val="00EB3BA9"/>
    <w:rsid w:val="00EB4B2F"/>
    <w:rsid w:val="00EB582B"/>
    <w:rsid w:val="00EB586C"/>
    <w:rsid w:val="00EB73C6"/>
    <w:rsid w:val="00EC3161"/>
    <w:rsid w:val="00EC34FF"/>
    <w:rsid w:val="00EC471F"/>
    <w:rsid w:val="00EC5D6B"/>
    <w:rsid w:val="00EC6F6F"/>
    <w:rsid w:val="00ED0B57"/>
    <w:rsid w:val="00ED137B"/>
    <w:rsid w:val="00ED4643"/>
    <w:rsid w:val="00ED77A1"/>
    <w:rsid w:val="00EE0110"/>
    <w:rsid w:val="00EE01ED"/>
    <w:rsid w:val="00EE09E0"/>
    <w:rsid w:val="00EE39F2"/>
    <w:rsid w:val="00EE3C83"/>
    <w:rsid w:val="00EE7682"/>
    <w:rsid w:val="00EF328E"/>
    <w:rsid w:val="00EF6377"/>
    <w:rsid w:val="00F00C24"/>
    <w:rsid w:val="00F031F7"/>
    <w:rsid w:val="00F05D40"/>
    <w:rsid w:val="00F07976"/>
    <w:rsid w:val="00F10E49"/>
    <w:rsid w:val="00F11901"/>
    <w:rsid w:val="00F12810"/>
    <w:rsid w:val="00F15B5A"/>
    <w:rsid w:val="00F1610A"/>
    <w:rsid w:val="00F21D26"/>
    <w:rsid w:val="00F21E3C"/>
    <w:rsid w:val="00F223F8"/>
    <w:rsid w:val="00F259F2"/>
    <w:rsid w:val="00F2724B"/>
    <w:rsid w:val="00F3071B"/>
    <w:rsid w:val="00F3199D"/>
    <w:rsid w:val="00F31F40"/>
    <w:rsid w:val="00F32538"/>
    <w:rsid w:val="00F32E01"/>
    <w:rsid w:val="00F347E1"/>
    <w:rsid w:val="00F3776D"/>
    <w:rsid w:val="00F379C1"/>
    <w:rsid w:val="00F43986"/>
    <w:rsid w:val="00F43CB4"/>
    <w:rsid w:val="00F46756"/>
    <w:rsid w:val="00F476E6"/>
    <w:rsid w:val="00F514ED"/>
    <w:rsid w:val="00F5344E"/>
    <w:rsid w:val="00F53F9E"/>
    <w:rsid w:val="00F63030"/>
    <w:rsid w:val="00F63386"/>
    <w:rsid w:val="00F64ABF"/>
    <w:rsid w:val="00F65083"/>
    <w:rsid w:val="00F651EE"/>
    <w:rsid w:val="00F65967"/>
    <w:rsid w:val="00F65F41"/>
    <w:rsid w:val="00F70326"/>
    <w:rsid w:val="00F751EC"/>
    <w:rsid w:val="00F75B8A"/>
    <w:rsid w:val="00F77FA2"/>
    <w:rsid w:val="00F8386E"/>
    <w:rsid w:val="00F85479"/>
    <w:rsid w:val="00F8581F"/>
    <w:rsid w:val="00F87BA5"/>
    <w:rsid w:val="00F90D1D"/>
    <w:rsid w:val="00F925B6"/>
    <w:rsid w:val="00F938A6"/>
    <w:rsid w:val="00F95B2A"/>
    <w:rsid w:val="00F970D8"/>
    <w:rsid w:val="00F9722E"/>
    <w:rsid w:val="00F97BB8"/>
    <w:rsid w:val="00FA0F16"/>
    <w:rsid w:val="00FA3613"/>
    <w:rsid w:val="00FA5842"/>
    <w:rsid w:val="00FA7629"/>
    <w:rsid w:val="00FB05A0"/>
    <w:rsid w:val="00FB1306"/>
    <w:rsid w:val="00FB42E7"/>
    <w:rsid w:val="00FC0B31"/>
    <w:rsid w:val="00FC1988"/>
    <w:rsid w:val="00FD06DA"/>
    <w:rsid w:val="00FD0CC5"/>
    <w:rsid w:val="00FD2308"/>
    <w:rsid w:val="00FD500A"/>
    <w:rsid w:val="00FD79EF"/>
    <w:rsid w:val="00FE0824"/>
    <w:rsid w:val="00FE13D9"/>
    <w:rsid w:val="00FE1BEA"/>
    <w:rsid w:val="00FE201A"/>
    <w:rsid w:val="00FE2543"/>
    <w:rsid w:val="00FE3EE1"/>
    <w:rsid w:val="00FE796B"/>
    <w:rsid w:val="00FE7C8C"/>
    <w:rsid w:val="00FF0BB1"/>
    <w:rsid w:val="00FF2981"/>
    <w:rsid w:val="00FF3CF2"/>
    <w:rsid w:val="00FF6048"/>
    <w:rsid w:val="00FF7151"/>
    <w:rsid w:val="0DCF1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F18EA"/>
  <w15:chartTrackingRefBased/>
  <w15:docId w15:val="{F7D3E8B1-E852-4B85-8D17-73C0A8DDE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5D3"/>
    <w:pPr>
      <w:spacing w:line="256" w:lineRule="auto"/>
    </w:pPr>
  </w:style>
  <w:style w:type="paragraph" w:styleId="Heading1">
    <w:name w:val="heading 1"/>
    <w:basedOn w:val="Normal"/>
    <w:next w:val="Normal"/>
    <w:link w:val="Heading1Char"/>
    <w:uiPriority w:val="9"/>
    <w:rsid w:val="005B35D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5B35D3"/>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5B35D3"/>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5B35D3"/>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5B35D3"/>
    <w:pPr>
      <w:keepNext/>
      <w:keepLines/>
      <w:spacing w:before="240" w:after="80" w:line="259" w:lineRule="auto"/>
      <w:outlineLvl w:val="4"/>
    </w:pPr>
    <w:rPr>
      <w:sz w:val="20"/>
    </w:rPr>
  </w:style>
  <w:style w:type="paragraph" w:styleId="Heading6">
    <w:name w:val="heading 6"/>
    <w:basedOn w:val="Heading5"/>
    <w:next w:val="Normal"/>
    <w:link w:val="Heading6Char"/>
    <w:rsid w:val="005B35D3"/>
    <w:pPr>
      <w:spacing w:before="120" w:after="240"/>
      <w:outlineLvl w:val="5"/>
    </w:pPr>
  </w:style>
  <w:style w:type="paragraph" w:styleId="Heading7">
    <w:name w:val="heading 7"/>
    <w:basedOn w:val="Normal"/>
    <w:next w:val="Normal"/>
    <w:link w:val="Heading7Char"/>
    <w:uiPriority w:val="9"/>
    <w:unhideWhenUsed/>
    <w:rsid w:val="005B35D3"/>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5B35D3"/>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5B35D3"/>
    <w:pPr>
      <w:keepNext/>
      <w:keepLines/>
      <w:spacing w:before="40" w:after="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3986"/>
    <w:pPr>
      <w:ind w:left="720"/>
      <w:contextualSpacing/>
    </w:pPr>
  </w:style>
  <w:style w:type="character" w:styleId="Hyperlink">
    <w:name w:val="Hyperlink"/>
    <w:basedOn w:val="DefaultParagraphFont"/>
    <w:uiPriority w:val="99"/>
    <w:unhideWhenUsed/>
    <w:rsid w:val="005B35D3"/>
    <w:rPr>
      <w:color w:val="0000FF"/>
      <w:u w:val="single"/>
    </w:rPr>
  </w:style>
  <w:style w:type="character" w:styleId="UnresolvedMention">
    <w:name w:val="Unresolved Mention"/>
    <w:basedOn w:val="DefaultParagraphFont"/>
    <w:uiPriority w:val="99"/>
    <w:semiHidden/>
    <w:unhideWhenUsed/>
    <w:rsid w:val="00AC6283"/>
    <w:rPr>
      <w:color w:val="605E5C"/>
      <w:shd w:val="clear" w:color="auto" w:fill="E1DFDD"/>
    </w:rPr>
  </w:style>
  <w:style w:type="paragraph" w:styleId="HTMLPreformatted">
    <w:name w:val="HTML Preformatted"/>
    <w:basedOn w:val="Normal"/>
    <w:link w:val="HTMLPreformattedChar"/>
    <w:uiPriority w:val="99"/>
    <w:semiHidden/>
    <w:unhideWhenUsed/>
    <w:rsid w:val="00B605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60546"/>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B60546"/>
    <w:rPr>
      <w:rFonts w:ascii="Courier New" w:eastAsia="Times New Roman" w:hAnsi="Courier New" w:cs="Courier New"/>
      <w:sz w:val="20"/>
      <w:szCs w:val="20"/>
    </w:rPr>
  </w:style>
  <w:style w:type="paragraph" w:styleId="NormalWeb">
    <w:name w:val="Normal (Web)"/>
    <w:basedOn w:val="Normal"/>
    <w:uiPriority w:val="99"/>
    <w:unhideWhenUsed/>
    <w:rsid w:val="00794C4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itle">
    <w:name w:val="Title"/>
    <w:basedOn w:val="Normal"/>
    <w:next w:val="Normal"/>
    <w:link w:val="TitleChar"/>
    <w:uiPriority w:val="10"/>
    <w:qFormat/>
    <w:rsid w:val="00DD04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4F3"/>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94BEB"/>
    <w:rPr>
      <w:b/>
      <w:bCs/>
    </w:rPr>
  </w:style>
  <w:style w:type="character" w:styleId="FollowedHyperlink">
    <w:name w:val="FollowedHyperlink"/>
    <w:basedOn w:val="DefaultParagraphFont"/>
    <w:uiPriority w:val="99"/>
    <w:semiHidden/>
    <w:unhideWhenUsed/>
    <w:rsid w:val="007C0E1B"/>
    <w:rPr>
      <w:color w:val="954F72" w:themeColor="followedHyperlink"/>
      <w:u w:val="single"/>
    </w:rPr>
  </w:style>
  <w:style w:type="character" w:customStyle="1" w:styleId="Heading1Char">
    <w:name w:val="Heading 1 Char"/>
    <w:basedOn w:val="DefaultParagraphFont"/>
    <w:link w:val="Heading1"/>
    <w:uiPriority w:val="9"/>
    <w:rsid w:val="005B35D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B35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B35D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B35D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rsid w:val="005B35D3"/>
    <w:rPr>
      <w:sz w:val="20"/>
    </w:rPr>
  </w:style>
  <w:style w:type="character" w:customStyle="1" w:styleId="Heading6Char">
    <w:name w:val="Heading 6 Char"/>
    <w:basedOn w:val="DefaultParagraphFont"/>
    <w:link w:val="Heading6"/>
    <w:rsid w:val="005B35D3"/>
    <w:rPr>
      <w:sz w:val="20"/>
    </w:rPr>
  </w:style>
  <w:style w:type="character" w:customStyle="1" w:styleId="Heading7Char">
    <w:name w:val="Heading 7 Char"/>
    <w:basedOn w:val="DefaultParagraphFont"/>
    <w:link w:val="Heading7"/>
    <w:uiPriority w:val="9"/>
    <w:rsid w:val="005B35D3"/>
    <w:rPr>
      <w:rFonts w:eastAsiaTheme="majorEastAsia" w:cstheme="majorBidi"/>
      <w:iCs/>
      <w:sz w:val="24"/>
    </w:rPr>
  </w:style>
  <w:style w:type="character" w:customStyle="1" w:styleId="Heading8Char">
    <w:name w:val="Heading 8 Char"/>
    <w:basedOn w:val="DefaultParagraphFont"/>
    <w:link w:val="Heading8"/>
    <w:uiPriority w:val="9"/>
    <w:rsid w:val="005B35D3"/>
    <w:rPr>
      <w:rFonts w:eastAsiaTheme="majorEastAsia" w:cstheme="majorBidi"/>
      <w:szCs w:val="21"/>
    </w:rPr>
  </w:style>
  <w:style w:type="character" w:customStyle="1" w:styleId="Heading9Char">
    <w:name w:val="Heading 9 Char"/>
    <w:basedOn w:val="DefaultParagraphFont"/>
    <w:link w:val="Heading9"/>
    <w:uiPriority w:val="9"/>
    <w:semiHidden/>
    <w:rsid w:val="005B35D3"/>
    <w:rPr>
      <w:rFonts w:asciiTheme="majorHAnsi" w:eastAsiaTheme="majorEastAsia" w:hAnsiTheme="majorHAnsi" w:cstheme="majorBidi"/>
      <w:i/>
      <w:iCs/>
      <w:sz w:val="21"/>
      <w:szCs w:val="21"/>
    </w:rPr>
  </w:style>
  <w:style w:type="character" w:customStyle="1" w:styleId="P-Bold">
    <w:name w:val="P - Bold"/>
    <w:uiPriority w:val="1"/>
    <w:qFormat/>
    <w:rsid w:val="005B35D3"/>
    <w:rPr>
      <w:rFonts w:ascii="Arial" w:hAnsi="Arial"/>
      <w:b/>
      <w:sz w:val="22"/>
      <w:bdr w:val="none" w:sz="0" w:space="0" w:color="auto"/>
      <w:shd w:val="clear" w:color="auto" w:fill="73FDD6"/>
    </w:rPr>
  </w:style>
  <w:style w:type="paragraph" w:customStyle="1" w:styleId="P-Callout">
    <w:name w:val="P - Callout"/>
    <w:basedOn w:val="Normal"/>
    <w:next w:val="Normal"/>
    <w:qFormat/>
    <w:rsid w:val="005B35D3"/>
    <w:pPr>
      <w:shd w:val="clear" w:color="auto" w:fill="E2EFD9" w:themeFill="accent6" w:themeFillTint="33"/>
      <w:spacing w:before="120" w:after="360" w:line="259" w:lineRule="auto"/>
      <w:mirrorIndents/>
    </w:pPr>
    <w:rPr>
      <w:rFonts w:eastAsia="Arial"/>
      <w:lang w:val="en"/>
    </w:rPr>
  </w:style>
  <w:style w:type="character" w:customStyle="1" w:styleId="P-Keyword">
    <w:name w:val="P - Keyword"/>
    <w:uiPriority w:val="1"/>
    <w:qFormat/>
    <w:rsid w:val="005B35D3"/>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5B35D3"/>
    <w:pPr>
      <w:numPr>
        <w:numId w:val="44"/>
      </w:numPr>
      <w:spacing w:before="160" w:line="300" w:lineRule="auto"/>
    </w:pPr>
    <w:rPr>
      <w:rFonts w:eastAsia="Arial"/>
      <w:lang w:val="en"/>
    </w:rPr>
  </w:style>
  <w:style w:type="paragraph" w:customStyle="1" w:styleId="L-Bullets">
    <w:name w:val="L - Bullets"/>
    <w:basedOn w:val="Normal"/>
    <w:qFormat/>
    <w:rsid w:val="005B35D3"/>
    <w:pPr>
      <w:numPr>
        <w:numId w:val="18"/>
      </w:numPr>
      <w:spacing w:before="120" w:after="120" w:line="300" w:lineRule="auto"/>
    </w:pPr>
    <w:rPr>
      <w:rFonts w:eastAsia="Arial"/>
      <w:lang w:val="en"/>
    </w:rPr>
  </w:style>
  <w:style w:type="character" w:customStyle="1" w:styleId="P-URL">
    <w:name w:val="P - URL"/>
    <w:basedOn w:val="DefaultParagraphFont"/>
    <w:uiPriority w:val="1"/>
    <w:qFormat/>
    <w:rsid w:val="005B35D3"/>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5B35D3"/>
    <w:rPr>
      <w:rFonts w:ascii="Arial" w:hAnsi="Arial"/>
      <w:i/>
      <w:color w:val="auto"/>
      <w:sz w:val="22"/>
      <w:bdr w:val="none" w:sz="0" w:space="0" w:color="auto"/>
      <w:shd w:val="clear" w:color="auto" w:fill="FFFC00"/>
    </w:rPr>
  </w:style>
  <w:style w:type="character" w:customStyle="1" w:styleId="P-Code">
    <w:name w:val="P - Code"/>
    <w:uiPriority w:val="1"/>
    <w:qFormat/>
    <w:rsid w:val="005B35D3"/>
    <w:rPr>
      <w:rFonts w:ascii="Courier" w:hAnsi="Courier"/>
      <w:sz w:val="22"/>
      <w:bdr w:val="none" w:sz="0" w:space="0" w:color="auto"/>
      <w:shd w:val="clear" w:color="auto" w:fill="D5FC79"/>
    </w:rPr>
  </w:style>
  <w:style w:type="paragraph" w:customStyle="1" w:styleId="H1-Section">
    <w:name w:val="H1 - Section"/>
    <w:basedOn w:val="Heading1"/>
    <w:next w:val="Normal"/>
    <w:qFormat/>
    <w:rsid w:val="005B35D3"/>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5B35D3"/>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5B35D3"/>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5B35D3"/>
    <w:pPr>
      <w:spacing w:before="120" w:after="120" w:line="259" w:lineRule="auto"/>
    </w:pPr>
    <w:rPr>
      <w:rFonts w:eastAsia="Arial"/>
      <w:lang w:val="en"/>
    </w:rPr>
  </w:style>
  <w:style w:type="paragraph" w:customStyle="1" w:styleId="H3-Subheading">
    <w:name w:val="H3 - Subheading"/>
    <w:basedOn w:val="Heading3"/>
    <w:next w:val="Normal"/>
    <w:qFormat/>
    <w:rsid w:val="005B35D3"/>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5B35D3"/>
    <w:pPr>
      <w:spacing w:before="120" w:after="240"/>
      <w:jc w:val="center"/>
    </w:pPr>
    <w:rPr>
      <w:rFonts w:eastAsia="Arial"/>
      <w:b/>
      <w:color w:val="FF0000"/>
      <w:sz w:val="20"/>
      <w:lang w:val="en"/>
    </w:rPr>
  </w:style>
  <w:style w:type="paragraph" w:customStyle="1" w:styleId="SC-Heading">
    <w:name w:val="SC - Heading"/>
    <w:next w:val="H1-Section"/>
    <w:qFormat/>
    <w:rsid w:val="005B35D3"/>
    <w:pPr>
      <w:spacing w:before="240" w:after="240"/>
    </w:pPr>
    <w:rPr>
      <w:rFonts w:eastAsiaTheme="majorEastAsia" w:cstheme="majorBidi"/>
      <w:b/>
      <w:iCs/>
      <w:color w:val="FF0000"/>
      <w:sz w:val="24"/>
      <w:lang w:val="en"/>
    </w:rPr>
  </w:style>
  <w:style w:type="paragraph" w:customStyle="1" w:styleId="SC-Link">
    <w:name w:val="SC - Link"/>
    <w:qFormat/>
    <w:rsid w:val="005B35D3"/>
    <w:pPr>
      <w:spacing w:before="200" w:after="240"/>
    </w:pPr>
    <w:rPr>
      <w:rFonts w:eastAsiaTheme="majorEastAsia" w:cstheme="majorBidi"/>
      <w:b/>
      <w:color w:val="00B050"/>
      <w:szCs w:val="21"/>
      <w:lang w:val="en"/>
    </w:rPr>
  </w:style>
  <w:style w:type="paragraph" w:customStyle="1" w:styleId="P-Source">
    <w:name w:val="P - Source"/>
    <w:qFormat/>
    <w:rsid w:val="005B35D3"/>
    <w:pPr>
      <w:shd w:val="solid" w:color="auto" w:fill="auto"/>
    </w:pPr>
    <w:rPr>
      <w:rFonts w:ascii="Courier" w:eastAsia="Arial" w:hAnsi="Courier" w:cs="Consolas"/>
      <w:b/>
      <w:szCs w:val="21"/>
      <w:lang w:val="en"/>
    </w:rPr>
  </w:style>
  <w:style w:type="paragraph" w:customStyle="1" w:styleId="L-Regular">
    <w:name w:val="L - Regular"/>
    <w:basedOn w:val="L-Numbers"/>
    <w:qFormat/>
    <w:rsid w:val="005B35D3"/>
    <w:pPr>
      <w:numPr>
        <w:numId w:val="0"/>
      </w:numPr>
      <w:ind w:left="720"/>
    </w:pPr>
  </w:style>
  <w:style w:type="paragraph" w:customStyle="1" w:styleId="L-Source">
    <w:name w:val="L - Source"/>
    <w:basedOn w:val="P-Source"/>
    <w:rsid w:val="005B35D3"/>
    <w:pPr>
      <w:shd w:val="pct50" w:color="D9E2F3" w:themeColor="accent1" w:themeTint="33" w:fill="auto"/>
      <w:ind w:left="720"/>
    </w:pPr>
  </w:style>
  <w:style w:type="table" w:styleId="TableGrid">
    <w:name w:val="Table Grid"/>
    <w:basedOn w:val="TableNormal"/>
    <w:uiPriority w:val="39"/>
    <w:rsid w:val="005B35D3"/>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5B35D3"/>
    <w:rPr>
      <w:rFonts w:ascii="Courier" w:hAnsi="Courier"/>
      <w:b/>
      <w:bdr w:val="none" w:sz="0" w:space="0" w:color="auto"/>
      <w:shd w:val="clear" w:color="auto" w:fill="F4D3D2"/>
    </w:rPr>
  </w:style>
  <w:style w:type="paragraph" w:customStyle="1" w:styleId="SC-Source">
    <w:name w:val="SC - Source"/>
    <w:basedOn w:val="P-Source"/>
    <w:qFormat/>
    <w:rsid w:val="005B35D3"/>
    <w:pPr>
      <w:shd w:val="pct50" w:color="D9E2F3" w:themeColor="accent1" w:themeTint="33" w:fill="auto"/>
    </w:pPr>
  </w:style>
  <w:style w:type="paragraph" w:customStyle="1" w:styleId="SP-Editorial">
    <w:name w:val="SP - Editorial"/>
    <w:next w:val="P-Regular"/>
    <w:qFormat/>
    <w:rsid w:val="005B35D3"/>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5B35D3"/>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5B35D3"/>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5B35D3"/>
    <w:pPr>
      <w:spacing w:after="0" w:line="240" w:lineRule="auto"/>
      <w:contextualSpacing/>
      <w:jc w:val="right"/>
    </w:pPr>
    <w:rPr>
      <w:rFonts w:asciiTheme="majorHAnsi" w:eastAsiaTheme="majorEastAsia" w:hAnsiTheme="majorHAnsi" w:cstheme="majorBidi"/>
      <w:spacing w:val="-10"/>
      <w:kern w:val="28"/>
      <w:sz w:val="56"/>
      <w:szCs w:val="56"/>
    </w:rPr>
  </w:style>
  <w:style w:type="paragraph" w:customStyle="1" w:styleId="L2Bullets">
    <w:name w:val="L2 – Bullets"/>
    <w:basedOn w:val="L-Bullets"/>
    <w:qFormat/>
    <w:rsid w:val="005B35D3"/>
    <w:pPr>
      <w:numPr>
        <w:ilvl w:val="1"/>
      </w:numPr>
      <w:ind w:left="1066" w:hanging="357"/>
    </w:pPr>
  </w:style>
  <w:style w:type="paragraph" w:customStyle="1" w:styleId="L3Bullets">
    <w:name w:val="L3 – Bullets"/>
    <w:basedOn w:val="L2Bullets"/>
    <w:qFormat/>
    <w:rsid w:val="005B35D3"/>
    <w:pPr>
      <w:numPr>
        <w:ilvl w:val="2"/>
      </w:numPr>
      <w:ind w:left="1434" w:hanging="357"/>
    </w:pPr>
  </w:style>
  <w:style w:type="paragraph" w:customStyle="1" w:styleId="L2Numbers">
    <w:name w:val="L2 – Numbers"/>
    <w:basedOn w:val="L-Numbers"/>
    <w:qFormat/>
    <w:rsid w:val="005B35D3"/>
    <w:pPr>
      <w:numPr>
        <w:numId w:val="24"/>
      </w:numPr>
    </w:pPr>
  </w:style>
  <w:style w:type="paragraph" w:customStyle="1" w:styleId="L2Alphabets">
    <w:name w:val="L2 – Alphabets"/>
    <w:basedOn w:val="L-Numbers"/>
    <w:qFormat/>
    <w:rsid w:val="005B35D3"/>
    <w:pPr>
      <w:numPr>
        <w:numId w:val="23"/>
      </w:numPr>
    </w:pPr>
  </w:style>
  <w:style w:type="paragraph" w:customStyle="1" w:styleId="L3Numbers">
    <w:name w:val="L3 – Numbers"/>
    <w:basedOn w:val="L2Numbers"/>
    <w:qFormat/>
    <w:rsid w:val="005B35D3"/>
    <w:pPr>
      <w:numPr>
        <w:numId w:val="22"/>
      </w:numPr>
      <w:tabs>
        <w:tab w:val="num" w:pos="360"/>
      </w:tabs>
      <w:ind w:left="1435" w:hanging="244"/>
    </w:pPr>
  </w:style>
  <w:style w:type="paragraph" w:styleId="NoSpacing">
    <w:name w:val="No Spacing"/>
    <w:uiPriority w:val="1"/>
    <w:qFormat/>
    <w:rsid w:val="00B06466"/>
    <w:pPr>
      <w:spacing w:after="0" w:line="240" w:lineRule="auto"/>
    </w:pPr>
  </w:style>
  <w:style w:type="character" w:styleId="CommentReference">
    <w:name w:val="annotation reference"/>
    <w:basedOn w:val="DefaultParagraphFont"/>
    <w:uiPriority w:val="99"/>
    <w:semiHidden/>
    <w:unhideWhenUsed/>
    <w:rsid w:val="008A5B11"/>
    <w:rPr>
      <w:sz w:val="16"/>
      <w:szCs w:val="16"/>
    </w:rPr>
  </w:style>
  <w:style w:type="paragraph" w:styleId="CommentText">
    <w:name w:val="annotation text"/>
    <w:basedOn w:val="Normal"/>
    <w:link w:val="CommentTextChar"/>
    <w:uiPriority w:val="99"/>
    <w:unhideWhenUsed/>
    <w:qFormat/>
    <w:rsid w:val="008A5B11"/>
    <w:pPr>
      <w:spacing w:line="240" w:lineRule="auto"/>
    </w:pPr>
    <w:rPr>
      <w:sz w:val="20"/>
      <w:szCs w:val="20"/>
    </w:rPr>
  </w:style>
  <w:style w:type="character" w:customStyle="1" w:styleId="CommentTextChar">
    <w:name w:val="Comment Text Char"/>
    <w:basedOn w:val="DefaultParagraphFont"/>
    <w:link w:val="CommentText"/>
    <w:uiPriority w:val="99"/>
    <w:qFormat/>
    <w:rsid w:val="008A5B11"/>
    <w:rPr>
      <w:sz w:val="20"/>
      <w:szCs w:val="20"/>
    </w:rPr>
  </w:style>
  <w:style w:type="paragraph" w:styleId="CommentSubject">
    <w:name w:val="annotation subject"/>
    <w:basedOn w:val="CommentText"/>
    <w:next w:val="CommentText"/>
    <w:link w:val="CommentSubjectChar"/>
    <w:uiPriority w:val="99"/>
    <w:semiHidden/>
    <w:unhideWhenUsed/>
    <w:rsid w:val="008A5B11"/>
    <w:rPr>
      <w:b/>
      <w:bCs/>
    </w:rPr>
  </w:style>
  <w:style w:type="character" w:customStyle="1" w:styleId="CommentSubjectChar">
    <w:name w:val="Comment Subject Char"/>
    <w:basedOn w:val="CommentTextChar"/>
    <w:link w:val="CommentSubject"/>
    <w:uiPriority w:val="99"/>
    <w:semiHidden/>
    <w:rsid w:val="008A5B11"/>
    <w:rPr>
      <w:b/>
      <w:bCs/>
      <w:sz w:val="20"/>
      <w:szCs w:val="20"/>
    </w:rPr>
  </w:style>
  <w:style w:type="paragraph" w:styleId="Quote">
    <w:name w:val="Quote"/>
    <w:basedOn w:val="Normal"/>
    <w:next w:val="Normal"/>
    <w:link w:val="QuoteChar"/>
    <w:uiPriority w:val="29"/>
    <w:qFormat/>
    <w:rsid w:val="00F10E4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10E4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42038">
      <w:bodyDiv w:val="1"/>
      <w:marLeft w:val="0"/>
      <w:marRight w:val="0"/>
      <w:marTop w:val="0"/>
      <w:marBottom w:val="0"/>
      <w:divBdr>
        <w:top w:val="none" w:sz="0" w:space="0" w:color="auto"/>
        <w:left w:val="none" w:sz="0" w:space="0" w:color="auto"/>
        <w:bottom w:val="none" w:sz="0" w:space="0" w:color="auto"/>
        <w:right w:val="none" w:sz="0" w:space="0" w:color="auto"/>
      </w:divBdr>
      <w:divsChild>
        <w:div w:id="1758284605">
          <w:marLeft w:val="0"/>
          <w:marRight w:val="0"/>
          <w:marTop w:val="0"/>
          <w:marBottom w:val="0"/>
          <w:divBdr>
            <w:top w:val="none" w:sz="0" w:space="0" w:color="auto"/>
            <w:left w:val="none" w:sz="0" w:space="0" w:color="auto"/>
            <w:bottom w:val="none" w:sz="0" w:space="0" w:color="auto"/>
            <w:right w:val="none" w:sz="0" w:space="0" w:color="auto"/>
          </w:divBdr>
          <w:divsChild>
            <w:div w:id="456527885">
              <w:marLeft w:val="0"/>
              <w:marRight w:val="0"/>
              <w:marTop w:val="0"/>
              <w:marBottom w:val="0"/>
              <w:divBdr>
                <w:top w:val="none" w:sz="0" w:space="0" w:color="auto"/>
                <w:left w:val="none" w:sz="0" w:space="0" w:color="auto"/>
                <w:bottom w:val="none" w:sz="0" w:space="0" w:color="auto"/>
                <w:right w:val="none" w:sz="0" w:space="0" w:color="auto"/>
              </w:divBdr>
            </w:div>
            <w:div w:id="1349988134">
              <w:marLeft w:val="0"/>
              <w:marRight w:val="0"/>
              <w:marTop w:val="0"/>
              <w:marBottom w:val="0"/>
              <w:divBdr>
                <w:top w:val="none" w:sz="0" w:space="0" w:color="auto"/>
                <w:left w:val="none" w:sz="0" w:space="0" w:color="auto"/>
                <w:bottom w:val="none" w:sz="0" w:space="0" w:color="auto"/>
                <w:right w:val="none" w:sz="0" w:space="0" w:color="auto"/>
              </w:divBdr>
            </w:div>
            <w:div w:id="1749887747">
              <w:marLeft w:val="0"/>
              <w:marRight w:val="0"/>
              <w:marTop w:val="0"/>
              <w:marBottom w:val="0"/>
              <w:divBdr>
                <w:top w:val="none" w:sz="0" w:space="0" w:color="auto"/>
                <w:left w:val="none" w:sz="0" w:space="0" w:color="auto"/>
                <w:bottom w:val="none" w:sz="0" w:space="0" w:color="auto"/>
                <w:right w:val="none" w:sz="0" w:space="0" w:color="auto"/>
              </w:divBdr>
            </w:div>
            <w:div w:id="900214985">
              <w:marLeft w:val="0"/>
              <w:marRight w:val="0"/>
              <w:marTop w:val="0"/>
              <w:marBottom w:val="0"/>
              <w:divBdr>
                <w:top w:val="none" w:sz="0" w:space="0" w:color="auto"/>
                <w:left w:val="none" w:sz="0" w:space="0" w:color="auto"/>
                <w:bottom w:val="none" w:sz="0" w:space="0" w:color="auto"/>
                <w:right w:val="none" w:sz="0" w:space="0" w:color="auto"/>
              </w:divBdr>
            </w:div>
            <w:div w:id="645822019">
              <w:marLeft w:val="0"/>
              <w:marRight w:val="0"/>
              <w:marTop w:val="0"/>
              <w:marBottom w:val="0"/>
              <w:divBdr>
                <w:top w:val="none" w:sz="0" w:space="0" w:color="auto"/>
                <w:left w:val="none" w:sz="0" w:space="0" w:color="auto"/>
                <w:bottom w:val="none" w:sz="0" w:space="0" w:color="auto"/>
                <w:right w:val="none" w:sz="0" w:space="0" w:color="auto"/>
              </w:divBdr>
            </w:div>
            <w:div w:id="166480950">
              <w:marLeft w:val="0"/>
              <w:marRight w:val="0"/>
              <w:marTop w:val="0"/>
              <w:marBottom w:val="0"/>
              <w:divBdr>
                <w:top w:val="none" w:sz="0" w:space="0" w:color="auto"/>
                <w:left w:val="none" w:sz="0" w:space="0" w:color="auto"/>
                <w:bottom w:val="none" w:sz="0" w:space="0" w:color="auto"/>
                <w:right w:val="none" w:sz="0" w:space="0" w:color="auto"/>
              </w:divBdr>
            </w:div>
            <w:div w:id="1544950441">
              <w:marLeft w:val="0"/>
              <w:marRight w:val="0"/>
              <w:marTop w:val="0"/>
              <w:marBottom w:val="0"/>
              <w:divBdr>
                <w:top w:val="none" w:sz="0" w:space="0" w:color="auto"/>
                <w:left w:val="none" w:sz="0" w:space="0" w:color="auto"/>
                <w:bottom w:val="none" w:sz="0" w:space="0" w:color="auto"/>
                <w:right w:val="none" w:sz="0" w:space="0" w:color="auto"/>
              </w:divBdr>
            </w:div>
            <w:div w:id="1590626230">
              <w:marLeft w:val="0"/>
              <w:marRight w:val="0"/>
              <w:marTop w:val="0"/>
              <w:marBottom w:val="0"/>
              <w:divBdr>
                <w:top w:val="none" w:sz="0" w:space="0" w:color="auto"/>
                <w:left w:val="none" w:sz="0" w:space="0" w:color="auto"/>
                <w:bottom w:val="none" w:sz="0" w:space="0" w:color="auto"/>
                <w:right w:val="none" w:sz="0" w:space="0" w:color="auto"/>
              </w:divBdr>
            </w:div>
            <w:div w:id="1492914176">
              <w:marLeft w:val="0"/>
              <w:marRight w:val="0"/>
              <w:marTop w:val="0"/>
              <w:marBottom w:val="0"/>
              <w:divBdr>
                <w:top w:val="none" w:sz="0" w:space="0" w:color="auto"/>
                <w:left w:val="none" w:sz="0" w:space="0" w:color="auto"/>
                <w:bottom w:val="none" w:sz="0" w:space="0" w:color="auto"/>
                <w:right w:val="none" w:sz="0" w:space="0" w:color="auto"/>
              </w:divBdr>
            </w:div>
            <w:div w:id="1325089526">
              <w:marLeft w:val="0"/>
              <w:marRight w:val="0"/>
              <w:marTop w:val="0"/>
              <w:marBottom w:val="0"/>
              <w:divBdr>
                <w:top w:val="none" w:sz="0" w:space="0" w:color="auto"/>
                <w:left w:val="none" w:sz="0" w:space="0" w:color="auto"/>
                <w:bottom w:val="none" w:sz="0" w:space="0" w:color="auto"/>
                <w:right w:val="none" w:sz="0" w:space="0" w:color="auto"/>
              </w:divBdr>
            </w:div>
            <w:div w:id="1834638123">
              <w:marLeft w:val="0"/>
              <w:marRight w:val="0"/>
              <w:marTop w:val="0"/>
              <w:marBottom w:val="0"/>
              <w:divBdr>
                <w:top w:val="none" w:sz="0" w:space="0" w:color="auto"/>
                <w:left w:val="none" w:sz="0" w:space="0" w:color="auto"/>
                <w:bottom w:val="none" w:sz="0" w:space="0" w:color="auto"/>
                <w:right w:val="none" w:sz="0" w:space="0" w:color="auto"/>
              </w:divBdr>
            </w:div>
            <w:div w:id="911618938">
              <w:marLeft w:val="0"/>
              <w:marRight w:val="0"/>
              <w:marTop w:val="0"/>
              <w:marBottom w:val="0"/>
              <w:divBdr>
                <w:top w:val="none" w:sz="0" w:space="0" w:color="auto"/>
                <w:left w:val="none" w:sz="0" w:space="0" w:color="auto"/>
                <w:bottom w:val="none" w:sz="0" w:space="0" w:color="auto"/>
                <w:right w:val="none" w:sz="0" w:space="0" w:color="auto"/>
              </w:divBdr>
            </w:div>
            <w:div w:id="1736782112">
              <w:marLeft w:val="0"/>
              <w:marRight w:val="0"/>
              <w:marTop w:val="0"/>
              <w:marBottom w:val="0"/>
              <w:divBdr>
                <w:top w:val="none" w:sz="0" w:space="0" w:color="auto"/>
                <w:left w:val="none" w:sz="0" w:space="0" w:color="auto"/>
                <w:bottom w:val="none" w:sz="0" w:space="0" w:color="auto"/>
                <w:right w:val="none" w:sz="0" w:space="0" w:color="auto"/>
              </w:divBdr>
            </w:div>
            <w:div w:id="613364120">
              <w:marLeft w:val="0"/>
              <w:marRight w:val="0"/>
              <w:marTop w:val="0"/>
              <w:marBottom w:val="0"/>
              <w:divBdr>
                <w:top w:val="none" w:sz="0" w:space="0" w:color="auto"/>
                <w:left w:val="none" w:sz="0" w:space="0" w:color="auto"/>
                <w:bottom w:val="none" w:sz="0" w:space="0" w:color="auto"/>
                <w:right w:val="none" w:sz="0" w:space="0" w:color="auto"/>
              </w:divBdr>
            </w:div>
            <w:div w:id="65676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1500">
      <w:bodyDiv w:val="1"/>
      <w:marLeft w:val="0"/>
      <w:marRight w:val="0"/>
      <w:marTop w:val="0"/>
      <w:marBottom w:val="0"/>
      <w:divBdr>
        <w:top w:val="none" w:sz="0" w:space="0" w:color="auto"/>
        <w:left w:val="none" w:sz="0" w:space="0" w:color="auto"/>
        <w:bottom w:val="none" w:sz="0" w:space="0" w:color="auto"/>
        <w:right w:val="none" w:sz="0" w:space="0" w:color="auto"/>
      </w:divBdr>
    </w:div>
    <w:div w:id="302589441">
      <w:bodyDiv w:val="1"/>
      <w:marLeft w:val="0"/>
      <w:marRight w:val="0"/>
      <w:marTop w:val="0"/>
      <w:marBottom w:val="0"/>
      <w:divBdr>
        <w:top w:val="none" w:sz="0" w:space="0" w:color="auto"/>
        <w:left w:val="none" w:sz="0" w:space="0" w:color="auto"/>
        <w:bottom w:val="none" w:sz="0" w:space="0" w:color="auto"/>
        <w:right w:val="none" w:sz="0" w:space="0" w:color="auto"/>
      </w:divBdr>
    </w:div>
    <w:div w:id="691421593">
      <w:bodyDiv w:val="1"/>
      <w:marLeft w:val="0"/>
      <w:marRight w:val="0"/>
      <w:marTop w:val="0"/>
      <w:marBottom w:val="0"/>
      <w:divBdr>
        <w:top w:val="none" w:sz="0" w:space="0" w:color="auto"/>
        <w:left w:val="none" w:sz="0" w:space="0" w:color="auto"/>
        <w:bottom w:val="none" w:sz="0" w:space="0" w:color="auto"/>
        <w:right w:val="none" w:sz="0" w:space="0" w:color="auto"/>
      </w:divBdr>
    </w:div>
    <w:div w:id="708720543">
      <w:bodyDiv w:val="1"/>
      <w:marLeft w:val="0"/>
      <w:marRight w:val="0"/>
      <w:marTop w:val="0"/>
      <w:marBottom w:val="0"/>
      <w:divBdr>
        <w:top w:val="none" w:sz="0" w:space="0" w:color="auto"/>
        <w:left w:val="none" w:sz="0" w:space="0" w:color="auto"/>
        <w:bottom w:val="none" w:sz="0" w:space="0" w:color="auto"/>
        <w:right w:val="none" w:sz="0" w:space="0" w:color="auto"/>
      </w:divBdr>
    </w:div>
    <w:div w:id="788013189">
      <w:bodyDiv w:val="1"/>
      <w:marLeft w:val="0"/>
      <w:marRight w:val="0"/>
      <w:marTop w:val="0"/>
      <w:marBottom w:val="0"/>
      <w:divBdr>
        <w:top w:val="none" w:sz="0" w:space="0" w:color="auto"/>
        <w:left w:val="none" w:sz="0" w:space="0" w:color="auto"/>
        <w:bottom w:val="none" w:sz="0" w:space="0" w:color="auto"/>
        <w:right w:val="none" w:sz="0" w:space="0" w:color="auto"/>
      </w:divBdr>
      <w:divsChild>
        <w:div w:id="973799799">
          <w:marLeft w:val="0"/>
          <w:marRight w:val="0"/>
          <w:marTop w:val="0"/>
          <w:marBottom w:val="0"/>
          <w:divBdr>
            <w:top w:val="none" w:sz="0" w:space="0" w:color="auto"/>
            <w:left w:val="none" w:sz="0" w:space="0" w:color="auto"/>
            <w:bottom w:val="none" w:sz="0" w:space="0" w:color="auto"/>
            <w:right w:val="none" w:sz="0" w:space="0" w:color="auto"/>
          </w:divBdr>
          <w:divsChild>
            <w:div w:id="1674869905">
              <w:marLeft w:val="0"/>
              <w:marRight w:val="0"/>
              <w:marTop w:val="0"/>
              <w:marBottom w:val="0"/>
              <w:divBdr>
                <w:top w:val="none" w:sz="0" w:space="0" w:color="auto"/>
                <w:left w:val="none" w:sz="0" w:space="0" w:color="auto"/>
                <w:bottom w:val="none" w:sz="0" w:space="0" w:color="auto"/>
                <w:right w:val="none" w:sz="0" w:space="0" w:color="auto"/>
              </w:divBdr>
            </w:div>
            <w:div w:id="1787846110">
              <w:marLeft w:val="0"/>
              <w:marRight w:val="0"/>
              <w:marTop w:val="0"/>
              <w:marBottom w:val="0"/>
              <w:divBdr>
                <w:top w:val="none" w:sz="0" w:space="0" w:color="auto"/>
                <w:left w:val="none" w:sz="0" w:space="0" w:color="auto"/>
                <w:bottom w:val="none" w:sz="0" w:space="0" w:color="auto"/>
                <w:right w:val="none" w:sz="0" w:space="0" w:color="auto"/>
              </w:divBdr>
            </w:div>
            <w:div w:id="1026911228">
              <w:marLeft w:val="0"/>
              <w:marRight w:val="0"/>
              <w:marTop w:val="0"/>
              <w:marBottom w:val="0"/>
              <w:divBdr>
                <w:top w:val="none" w:sz="0" w:space="0" w:color="auto"/>
                <w:left w:val="none" w:sz="0" w:space="0" w:color="auto"/>
                <w:bottom w:val="none" w:sz="0" w:space="0" w:color="auto"/>
                <w:right w:val="none" w:sz="0" w:space="0" w:color="auto"/>
              </w:divBdr>
            </w:div>
            <w:div w:id="1227959289">
              <w:marLeft w:val="0"/>
              <w:marRight w:val="0"/>
              <w:marTop w:val="0"/>
              <w:marBottom w:val="0"/>
              <w:divBdr>
                <w:top w:val="none" w:sz="0" w:space="0" w:color="auto"/>
                <w:left w:val="none" w:sz="0" w:space="0" w:color="auto"/>
                <w:bottom w:val="none" w:sz="0" w:space="0" w:color="auto"/>
                <w:right w:val="none" w:sz="0" w:space="0" w:color="auto"/>
              </w:divBdr>
            </w:div>
            <w:div w:id="104734969">
              <w:marLeft w:val="0"/>
              <w:marRight w:val="0"/>
              <w:marTop w:val="0"/>
              <w:marBottom w:val="0"/>
              <w:divBdr>
                <w:top w:val="none" w:sz="0" w:space="0" w:color="auto"/>
                <w:left w:val="none" w:sz="0" w:space="0" w:color="auto"/>
                <w:bottom w:val="none" w:sz="0" w:space="0" w:color="auto"/>
                <w:right w:val="none" w:sz="0" w:space="0" w:color="auto"/>
              </w:divBdr>
            </w:div>
            <w:div w:id="142820511">
              <w:marLeft w:val="0"/>
              <w:marRight w:val="0"/>
              <w:marTop w:val="0"/>
              <w:marBottom w:val="0"/>
              <w:divBdr>
                <w:top w:val="none" w:sz="0" w:space="0" w:color="auto"/>
                <w:left w:val="none" w:sz="0" w:space="0" w:color="auto"/>
                <w:bottom w:val="none" w:sz="0" w:space="0" w:color="auto"/>
                <w:right w:val="none" w:sz="0" w:space="0" w:color="auto"/>
              </w:divBdr>
            </w:div>
            <w:div w:id="511577188">
              <w:marLeft w:val="0"/>
              <w:marRight w:val="0"/>
              <w:marTop w:val="0"/>
              <w:marBottom w:val="0"/>
              <w:divBdr>
                <w:top w:val="none" w:sz="0" w:space="0" w:color="auto"/>
                <w:left w:val="none" w:sz="0" w:space="0" w:color="auto"/>
                <w:bottom w:val="none" w:sz="0" w:space="0" w:color="auto"/>
                <w:right w:val="none" w:sz="0" w:space="0" w:color="auto"/>
              </w:divBdr>
            </w:div>
            <w:div w:id="1497187101">
              <w:marLeft w:val="0"/>
              <w:marRight w:val="0"/>
              <w:marTop w:val="0"/>
              <w:marBottom w:val="0"/>
              <w:divBdr>
                <w:top w:val="none" w:sz="0" w:space="0" w:color="auto"/>
                <w:left w:val="none" w:sz="0" w:space="0" w:color="auto"/>
                <w:bottom w:val="none" w:sz="0" w:space="0" w:color="auto"/>
                <w:right w:val="none" w:sz="0" w:space="0" w:color="auto"/>
              </w:divBdr>
            </w:div>
            <w:div w:id="1404713868">
              <w:marLeft w:val="0"/>
              <w:marRight w:val="0"/>
              <w:marTop w:val="0"/>
              <w:marBottom w:val="0"/>
              <w:divBdr>
                <w:top w:val="none" w:sz="0" w:space="0" w:color="auto"/>
                <w:left w:val="none" w:sz="0" w:space="0" w:color="auto"/>
                <w:bottom w:val="none" w:sz="0" w:space="0" w:color="auto"/>
                <w:right w:val="none" w:sz="0" w:space="0" w:color="auto"/>
              </w:divBdr>
            </w:div>
            <w:div w:id="2064021559">
              <w:marLeft w:val="0"/>
              <w:marRight w:val="0"/>
              <w:marTop w:val="0"/>
              <w:marBottom w:val="0"/>
              <w:divBdr>
                <w:top w:val="none" w:sz="0" w:space="0" w:color="auto"/>
                <w:left w:val="none" w:sz="0" w:space="0" w:color="auto"/>
                <w:bottom w:val="none" w:sz="0" w:space="0" w:color="auto"/>
                <w:right w:val="none" w:sz="0" w:space="0" w:color="auto"/>
              </w:divBdr>
            </w:div>
            <w:div w:id="227230455">
              <w:marLeft w:val="0"/>
              <w:marRight w:val="0"/>
              <w:marTop w:val="0"/>
              <w:marBottom w:val="0"/>
              <w:divBdr>
                <w:top w:val="none" w:sz="0" w:space="0" w:color="auto"/>
                <w:left w:val="none" w:sz="0" w:space="0" w:color="auto"/>
                <w:bottom w:val="none" w:sz="0" w:space="0" w:color="auto"/>
                <w:right w:val="none" w:sz="0" w:space="0" w:color="auto"/>
              </w:divBdr>
            </w:div>
            <w:div w:id="341592884">
              <w:marLeft w:val="0"/>
              <w:marRight w:val="0"/>
              <w:marTop w:val="0"/>
              <w:marBottom w:val="0"/>
              <w:divBdr>
                <w:top w:val="none" w:sz="0" w:space="0" w:color="auto"/>
                <w:left w:val="none" w:sz="0" w:space="0" w:color="auto"/>
                <w:bottom w:val="none" w:sz="0" w:space="0" w:color="auto"/>
                <w:right w:val="none" w:sz="0" w:space="0" w:color="auto"/>
              </w:divBdr>
            </w:div>
            <w:div w:id="942803713">
              <w:marLeft w:val="0"/>
              <w:marRight w:val="0"/>
              <w:marTop w:val="0"/>
              <w:marBottom w:val="0"/>
              <w:divBdr>
                <w:top w:val="none" w:sz="0" w:space="0" w:color="auto"/>
                <w:left w:val="none" w:sz="0" w:space="0" w:color="auto"/>
                <w:bottom w:val="none" w:sz="0" w:space="0" w:color="auto"/>
                <w:right w:val="none" w:sz="0" w:space="0" w:color="auto"/>
              </w:divBdr>
            </w:div>
            <w:div w:id="692388501">
              <w:marLeft w:val="0"/>
              <w:marRight w:val="0"/>
              <w:marTop w:val="0"/>
              <w:marBottom w:val="0"/>
              <w:divBdr>
                <w:top w:val="none" w:sz="0" w:space="0" w:color="auto"/>
                <w:left w:val="none" w:sz="0" w:space="0" w:color="auto"/>
                <w:bottom w:val="none" w:sz="0" w:space="0" w:color="auto"/>
                <w:right w:val="none" w:sz="0" w:space="0" w:color="auto"/>
              </w:divBdr>
            </w:div>
            <w:div w:id="243345649">
              <w:marLeft w:val="0"/>
              <w:marRight w:val="0"/>
              <w:marTop w:val="0"/>
              <w:marBottom w:val="0"/>
              <w:divBdr>
                <w:top w:val="none" w:sz="0" w:space="0" w:color="auto"/>
                <w:left w:val="none" w:sz="0" w:space="0" w:color="auto"/>
                <w:bottom w:val="none" w:sz="0" w:space="0" w:color="auto"/>
                <w:right w:val="none" w:sz="0" w:space="0" w:color="auto"/>
              </w:divBdr>
            </w:div>
            <w:div w:id="912590928">
              <w:marLeft w:val="0"/>
              <w:marRight w:val="0"/>
              <w:marTop w:val="0"/>
              <w:marBottom w:val="0"/>
              <w:divBdr>
                <w:top w:val="none" w:sz="0" w:space="0" w:color="auto"/>
                <w:left w:val="none" w:sz="0" w:space="0" w:color="auto"/>
                <w:bottom w:val="none" w:sz="0" w:space="0" w:color="auto"/>
                <w:right w:val="none" w:sz="0" w:space="0" w:color="auto"/>
              </w:divBdr>
            </w:div>
            <w:div w:id="2074304715">
              <w:marLeft w:val="0"/>
              <w:marRight w:val="0"/>
              <w:marTop w:val="0"/>
              <w:marBottom w:val="0"/>
              <w:divBdr>
                <w:top w:val="none" w:sz="0" w:space="0" w:color="auto"/>
                <w:left w:val="none" w:sz="0" w:space="0" w:color="auto"/>
                <w:bottom w:val="none" w:sz="0" w:space="0" w:color="auto"/>
                <w:right w:val="none" w:sz="0" w:space="0" w:color="auto"/>
              </w:divBdr>
            </w:div>
            <w:div w:id="50202720">
              <w:marLeft w:val="0"/>
              <w:marRight w:val="0"/>
              <w:marTop w:val="0"/>
              <w:marBottom w:val="0"/>
              <w:divBdr>
                <w:top w:val="none" w:sz="0" w:space="0" w:color="auto"/>
                <w:left w:val="none" w:sz="0" w:space="0" w:color="auto"/>
                <w:bottom w:val="none" w:sz="0" w:space="0" w:color="auto"/>
                <w:right w:val="none" w:sz="0" w:space="0" w:color="auto"/>
              </w:divBdr>
            </w:div>
            <w:div w:id="1260606885">
              <w:marLeft w:val="0"/>
              <w:marRight w:val="0"/>
              <w:marTop w:val="0"/>
              <w:marBottom w:val="0"/>
              <w:divBdr>
                <w:top w:val="none" w:sz="0" w:space="0" w:color="auto"/>
                <w:left w:val="none" w:sz="0" w:space="0" w:color="auto"/>
                <w:bottom w:val="none" w:sz="0" w:space="0" w:color="auto"/>
                <w:right w:val="none" w:sz="0" w:space="0" w:color="auto"/>
              </w:divBdr>
            </w:div>
            <w:div w:id="963463819">
              <w:marLeft w:val="0"/>
              <w:marRight w:val="0"/>
              <w:marTop w:val="0"/>
              <w:marBottom w:val="0"/>
              <w:divBdr>
                <w:top w:val="none" w:sz="0" w:space="0" w:color="auto"/>
                <w:left w:val="none" w:sz="0" w:space="0" w:color="auto"/>
                <w:bottom w:val="none" w:sz="0" w:space="0" w:color="auto"/>
                <w:right w:val="none" w:sz="0" w:space="0" w:color="auto"/>
              </w:divBdr>
            </w:div>
            <w:div w:id="1643541180">
              <w:marLeft w:val="0"/>
              <w:marRight w:val="0"/>
              <w:marTop w:val="0"/>
              <w:marBottom w:val="0"/>
              <w:divBdr>
                <w:top w:val="none" w:sz="0" w:space="0" w:color="auto"/>
                <w:left w:val="none" w:sz="0" w:space="0" w:color="auto"/>
                <w:bottom w:val="none" w:sz="0" w:space="0" w:color="auto"/>
                <w:right w:val="none" w:sz="0" w:space="0" w:color="auto"/>
              </w:divBdr>
            </w:div>
            <w:div w:id="1211962043">
              <w:marLeft w:val="0"/>
              <w:marRight w:val="0"/>
              <w:marTop w:val="0"/>
              <w:marBottom w:val="0"/>
              <w:divBdr>
                <w:top w:val="none" w:sz="0" w:space="0" w:color="auto"/>
                <w:left w:val="none" w:sz="0" w:space="0" w:color="auto"/>
                <w:bottom w:val="none" w:sz="0" w:space="0" w:color="auto"/>
                <w:right w:val="none" w:sz="0" w:space="0" w:color="auto"/>
              </w:divBdr>
            </w:div>
            <w:div w:id="365906664">
              <w:marLeft w:val="0"/>
              <w:marRight w:val="0"/>
              <w:marTop w:val="0"/>
              <w:marBottom w:val="0"/>
              <w:divBdr>
                <w:top w:val="none" w:sz="0" w:space="0" w:color="auto"/>
                <w:left w:val="none" w:sz="0" w:space="0" w:color="auto"/>
                <w:bottom w:val="none" w:sz="0" w:space="0" w:color="auto"/>
                <w:right w:val="none" w:sz="0" w:space="0" w:color="auto"/>
              </w:divBdr>
            </w:div>
            <w:div w:id="13689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99701">
      <w:bodyDiv w:val="1"/>
      <w:marLeft w:val="0"/>
      <w:marRight w:val="0"/>
      <w:marTop w:val="0"/>
      <w:marBottom w:val="0"/>
      <w:divBdr>
        <w:top w:val="none" w:sz="0" w:space="0" w:color="auto"/>
        <w:left w:val="none" w:sz="0" w:space="0" w:color="auto"/>
        <w:bottom w:val="none" w:sz="0" w:space="0" w:color="auto"/>
        <w:right w:val="none" w:sz="0" w:space="0" w:color="auto"/>
      </w:divBdr>
    </w:div>
    <w:div w:id="981732360">
      <w:bodyDiv w:val="1"/>
      <w:marLeft w:val="0"/>
      <w:marRight w:val="0"/>
      <w:marTop w:val="0"/>
      <w:marBottom w:val="0"/>
      <w:divBdr>
        <w:top w:val="none" w:sz="0" w:space="0" w:color="auto"/>
        <w:left w:val="none" w:sz="0" w:space="0" w:color="auto"/>
        <w:bottom w:val="none" w:sz="0" w:space="0" w:color="auto"/>
        <w:right w:val="none" w:sz="0" w:space="0" w:color="auto"/>
      </w:divBdr>
      <w:divsChild>
        <w:div w:id="1638147240">
          <w:marLeft w:val="360"/>
          <w:marRight w:val="0"/>
          <w:marTop w:val="200"/>
          <w:marBottom w:val="0"/>
          <w:divBdr>
            <w:top w:val="none" w:sz="0" w:space="0" w:color="auto"/>
            <w:left w:val="none" w:sz="0" w:space="0" w:color="auto"/>
            <w:bottom w:val="none" w:sz="0" w:space="0" w:color="auto"/>
            <w:right w:val="none" w:sz="0" w:space="0" w:color="auto"/>
          </w:divBdr>
        </w:div>
        <w:div w:id="90440171">
          <w:marLeft w:val="360"/>
          <w:marRight w:val="0"/>
          <w:marTop w:val="200"/>
          <w:marBottom w:val="0"/>
          <w:divBdr>
            <w:top w:val="none" w:sz="0" w:space="0" w:color="auto"/>
            <w:left w:val="none" w:sz="0" w:space="0" w:color="auto"/>
            <w:bottom w:val="none" w:sz="0" w:space="0" w:color="auto"/>
            <w:right w:val="none" w:sz="0" w:space="0" w:color="auto"/>
          </w:divBdr>
        </w:div>
        <w:div w:id="356779637">
          <w:marLeft w:val="360"/>
          <w:marRight w:val="0"/>
          <w:marTop w:val="200"/>
          <w:marBottom w:val="0"/>
          <w:divBdr>
            <w:top w:val="none" w:sz="0" w:space="0" w:color="auto"/>
            <w:left w:val="none" w:sz="0" w:space="0" w:color="auto"/>
            <w:bottom w:val="none" w:sz="0" w:space="0" w:color="auto"/>
            <w:right w:val="none" w:sz="0" w:space="0" w:color="auto"/>
          </w:divBdr>
        </w:div>
      </w:divsChild>
    </w:div>
    <w:div w:id="1075056784">
      <w:bodyDiv w:val="1"/>
      <w:marLeft w:val="0"/>
      <w:marRight w:val="0"/>
      <w:marTop w:val="0"/>
      <w:marBottom w:val="0"/>
      <w:divBdr>
        <w:top w:val="none" w:sz="0" w:space="0" w:color="auto"/>
        <w:left w:val="none" w:sz="0" w:space="0" w:color="auto"/>
        <w:bottom w:val="none" w:sz="0" w:space="0" w:color="auto"/>
        <w:right w:val="none" w:sz="0" w:space="0" w:color="auto"/>
      </w:divBdr>
    </w:div>
    <w:div w:id="1078939435">
      <w:bodyDiv w:val="1"/>
      <w:marLeft w:val="0"/>
      <w:marRight w:val="0"/>
      <w:marTop w:val="0"/>
      <w:marBottom w:val="0"/>
      <w:divBdr>
        <w:top w:val="none" w:sz="0" w:space="0" w:color="auto"/>
        <w:left w:val="none" w:sz="0" w:space="0" w:color="auto"/>
        <w:bottom w:val="none" w:sz="0" w:space="0" w:color="auto"/>
        <w:right w:val="none" w:sz="0" w:space="0" w:color="auto"/>
      </w:divBdr>
    </w:div>
    <w:div w:id="1165634804">
      <w:bodyDiv w:val="1"/>
      <w:marLeft w:val="0"/>
      <w:marRight w:val="0"/>
      <w:marTop w:val="0"/>
      <w:marBottom w:val="0"/>
      <w:divBdr>
        <w:top w:val="none" w:sz="0" w:space="0" w:color="auto"/>
        <w:left w:val="none" w:sz="0" w:space="0" w:color="auto"/>
        <w:bottom w:val="none" w:sz="0" w:space="0" w:color="auto"/>
        <w:right w:val="none" w:sz="0" w:space="0" w:color="auto"/>
      </w:divBdr>
    </w:div>
    <w:div w:id="1270356046">
      <w:bodyDiv w:val="1"/>
      <w:marLeft w:val="0"/>
      <w:marRight w:val="0"/>
      <w:marTop w:val="0"/>
      <w:marBottom w:val="0"/>
      <w:divBdr>
        <w:top w:val="none" w:sz="0" w:space="0" w:color="auto"/>
        <w:left w:val="none" w:sz="0" w:space="0" w:color="auto"/>
        <w:bottom w:val="none" w:sz="0" w:space="0" w:color="auto"/>
        <w:right w:val="none" w:sz="0" w:space="0" w:color="auto"/>
      </w:divBdr>
    </w:div>
    <w:div w:id="1464271829">
      <w:bodyDiv w:val="1"/>
      <w:marLeft w:val="0"/>
      <w:marRight w:val="0"/>
      <w:marTop w:val="0"/>
      <w:marBottom w:val="0"/>
      <w:divBdr>
        <w:top w:val="none" w:sz="0" w:space="0" w:color="auto"/>
        <w:left w:val="none" w:sz="0" w:space="0" w:color="auto"/>
        <w:bottom w:val="none" w:sz="0" w:space="0" w:color="auto"/>
        <w:right w:val="none" w:sz="0" w:space="0" w:color="auto"/>
      </w:divBdr>
    </w:div>
    <w:div w:id="1526286531">
      <w:bodyDiv w:val="1"/>
      <w:marLeft w:val="0"/>
      <w:marRight w:val="0"/>
      <w:marTop w:val="0"/>
      <w:marBottom w:val="0"/>
      <w:divBdr>
        <w:top w:val="none" w:sz="0" w:space="0" w:color="auto"/>
        <w:left w:val="none" w:sz="0" w:space="0" w:color="auto"/>
        <w:bottom w:val="none" w:sz="0" w:space="0" w:color="auto"/>
        <w:right w:val="none" w:sz="0" w:space="0" w:color="auto"/>
      </w:divBdr>
      <w:divsChild>
        <w:div w:id="790049444">
          <w:marLeft w:val="360"/>
          <w:marRight w:val="0"/>
          <w:marTop w:val="200"/>
          <w:marBottom w:val="0"/>
          <w:divBdr>
            <w:top w:val="none" w:sz="0" w:space="0" w:color="auto"/>
            <w:left w:val="none" w:sz="0" w:space="0" w:color="auto"/>
            <w:bottom w:val="none" w:sz="0" w:space="0" w:color="auto"/>
            <w:right w:val="none" w:sz="0" w:space="0" w:color="auto"/>
          </w:divBdr>
        </w:div>
        <w:div w:id="1189413023">
          <w:marLeft w:val="360"/>
          <w:marRight w:val="0"/>
          <w:marTop w:val="200"/>
          <w:marBottom w:val="0"/>
          <w:divBdr>
            <w:top w:val="none" w:sz="0" w:space="0" w:color="auto"/>
            <w:left w:val="none" w:sz="0" w:space="0" w:color="auto"/>
            <w:bottom w:val="none" w:sz="0" w:space="0" w:color="auto"/>
            <w:right w:val="none" w:sz="0" w:space="0" w:color="auto"/>
          </w:divBdr>
        </w:div>
        <w:div w:id="673655129">
          <w:marLeft w:val="360"/>
          <w:marRight w:val="0"/>
          <w:marTop w:val="200"/>
          <w:marBottom w:val="0"/>
          <w:divBdr>
            <w:top w:val="none" w:sz="0" w:space="0" w:color="auto"/>
            <w:left w:val="none" w:sz="0" w:space="0" w:color="auto"/>
            <w:bottom w:val="none" w:sz="0" w:space="0" w:color="auto"/>
            <w:right w:val="none" w:sz="0" w:space="0" w:color="auto"/>
          </w:divBdr>
        </w:div>
      </w:divsChild>
    </w:div>
    <w:div w:id="1572884277">
      <w:bodyDiv w:val="1"/>
      <w:marLeft w:val="0"/>
      <w:marRight w:val="0"/>
      <w:marTop w:val="0"/>
      <w:marBottom w:val="0"/>
      <w:divBdr>
        <w:top w:val="none" w:sz="0" w:space="0" w:color="auto"/>
        <w:left w:val="none" w:sz="0" w:space="0" w:color="auto"/>
        <w:bottom w:val="none" w:sz="0" w:space="0" w:color="auto"/>
        <w:right w:val="none" w:sz="0" w:space="0" w:color="auto"/>
      </w:divBdr>
    </w:div>
    <w:div w:id="1608079509">
      <w:bodyDiv w:val="1"/>
      <w:marLeft w:val="0"/>
      <w:marRight w:val="0"/>
      <w:marTop w:val="0"/>
      <w:marBottom w:val="0"/>
      <w:divBdr>
        <w:top w:val="none" w:sz="0" w:space="0" w:color="auto"/>
        <w:left w:val="none" w:sz="0" w:space="0" w:color="auto"/>
        <w:bottom w:val="none" w:sz="0" w:space="0" w:color="auto"/>
        <w:right w:val="none" w:sz="0" w:space="0" w:color="auto"/>
      </w:divBdr>
      <w:divsChild>
        <w:div w:id="705914438">
          <w:marLeft w:val="360"/>
          <w:marRight w:val="0"/>
          <w:marTop w:val="200"/>
          <w:marBottom w:val="0"/>
          <w:divBdr>
            <w:top w:val="none" w:sz="0" w:space="0" w:color="auto"/>
            <w:left w:val="none" w:sz="0" w:space="0" w:color="auto"/>
            <w:bottom w:val="none" w:sz="0" w:space="0" w:color="auto"/>
            <w:right w:val="none" w:sz="0" w:space="0" w:color="auto"/>
          </w:divBdr>
        </w:div>
        <w:div w:id="175003438">
          <w:marLeft w:val="360"/>
          <w:marRight w:val="0"/>
          <w:marTop w:val="200"/>
          <w:marBottom w:val="0"/>
          <w:divBdr>
            <w:top w:val="none" w:sz="0" w:space="0" w:color="auto"/>
            <w:left w:val="none" w:sz="0" w:space="0" w:color="auto"/>
            <w:bottom w:val="none" w:sz="0" w:space="0" w:color="auto"/>
            <w:right w:val="none" w:sz="0" w:space="0" w:color="auto"/>
          </w:divBdr>
        </w:div>
        <w:div w:id="569926115">
          <w:marLeft w:val="360"/>
          <w:marRight w:val="0"/>
          <w:marTop w:val="200"/>
          <w:marBottom w:val="0"/>
          <w:divBdr>
            <w:top w:val="none" w:sz="0" w:space="0" w:color="auto"/>
            <w:left w:val="none" w:sz="0" w:space="0" w:color="auto"/>
            <w:bottom w:val="none" w:sz="0" w:space="0" w:color="auto"/>
            <w:right w:val="none" w:sz="0" w:space="0" w:color="auto"/>
          </w:divBdr>
        </w:div>
      </w:divsChild>
    </w:div>
    <w:div w:id="1690254288">
      <w:bodyDiv w:val="1"/>
      <w:marLeft w:val="0"/>
      <w:marRight w:val="0"/>
      <w:marTop w:val="0"/>
      <w:marBottom w:val="0"/>
      <w:divBdr>
        <w:top w:val="none" w:sz="0" w:space="0" w:color="auto"/>
        <w:left w:val="none" w:sz="0" w:space="0" w:color="auto"/>
        <w:bottom w:val="none" w:sz="0" w:space="0" w:color="auto"/>
        <w:right w:val="none" w:sz="0" w:space="0" w:color="auto"/>
      </w:divBdr>
    </w:div>
    <w:div w:id="1873378048">
      <w:bodyDiv w:val="1"/>
      <w:marLeft w:val="0"/>
      <w:marRight w:val="0"/>
      <w:marTop w:val="0"/>
      <w:marBottom w:val="0"/>
      <w:divBdr>
        <w:top w:val="none" w:sz="0" w:space="0" w:color="auto"/>
        <w:left w:val="none" w:sz="0" w:space="0" w:color="auto"/>
        <w:bottom w:val="none" w:sz="0" w:space="0" w:color="auto"/>
        <w:right w:val="none" w:sz="0" w:space="0" w:color="auto"/>
      </w:divBdr>
    </w:div>
    <w:div w:id="1882981415">
      <w:bodyDiv w:val="1"/>
      <w:marLeft w:val="0"/>
      <w:marRight w:val="0"/>
      <w:marTop w:val="0"/>
      <w:marBottom w:val="0"/>
      <w:divBdr>
        <w:top w:val="none" w:sz="0" w:space="0" w:color="auto"/>
        <w:left w:val="none" w:sz="0" w:space="0" w:color="auto"/>
        <w:bottom w:val="none" w:sz="0" w:space="0" w:color="auto"/>
        <w:right w:val="none" w:sz="0" w:space="0" w:color="auto"/>
      </w:divBdr>
    </w:div>
    <w:div w:id="203603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17.png"/><Relationship Id="rId21" Type="http://schemas.openxmlformats.org/officeDocument/2006/relationships/image" Target="media/image9.png"/><Relationship Id="rId34" Type="http://schemas.openxmlformats.org/officeDocument/2006/relationships/hyperlink" Target="https://github.com/raml-org/raml-spec/blob/master/versions/raml-10/raml-10.md"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github.com/raml-org/raml-spec/blob/master/versions/raml-10/raml-10.md" TargetMode="Externa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s://github.com/raml-org/raml-spec/blob/master/versions/raml-10/raml-10.md"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numbering" Target="numbering.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hyperlink" Target="https://github.com/raml-org/raml-spec/blob/master/versions/raml-10/raml-10.md" TargetMode="External"/><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github.com/raml-org/raml-spec/blob/master/versions/raml-10/raml-10.md" TargetMode="External"/><Relationship Id="rId30" Type="http://schemas.openxmlformats.org/officeDocument/2006/relationships/hyperlink" Target="https://github.com/raml-org/raml-spec/blob/master/versions/raml-10/raml-10.md" TargetMode="External"/><Relationship Id="rId35" Type="http://schemas.openxmlformats.org/officeDocument/2006/relationships/hyperlink" Target="https://github.com/raml-org/raml-spec/blob/master/versions/raml-10/raml-10.md"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raml-org/raml-spec/blob/master/versions/raml-10/raml-10.md" TargetMode="External"/><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raml-org/raml-spec/blob/master/versions/raml-10/raml-10.md" TargetMode="External"/><Relationship Id="rId36" Type="http://schemas.openxmlformats.org/officeDocument/2006/relationships/hyperlink" Target="https://github.com/raml-org/raml-spec/blob/master/versions/raml-10/raml-10.md" TargetMode="External"/><Relationship Id="rId4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iGupta\OneDrive%20-%20Packt\Standard%20docs\Chapter%20Template%20Neste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8C6884-B760-AF47-A852-F29AB7368C1B}">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722B58C1B4F6479F5D6A8E069F2686" ma:contentTypeVersion="23" ma:contentTypeDescription="Create a new document." ma:contentTypeScope="" ma:versionID="9ef3aeededf1f33ad4ab5c45481cd9fa">
  <xsd:schema xmlns:xsd="http://www.w3.org/2001/XMLSchema" xmlns:xs="http://www.w3.org/2001/XMLSchema" xmlns:p="http://schemas.microsoft.com/office/2006/metadata/properties" xmlns:ns2="f4287df7-c0e0-444d-ba8d-6c830a3079b3" xmlns:ns3="c866c9ed-2f7a-4860-bf57-8153ff3a210a" targetNamespace="http://schemas.microsoft.com/office/2006/metadata/properties" ma:root="true" ma:fieldsID="1cb16cdae3a177ca1497fdd398771cb0" ns2:_="" ns3:_="">
    <xsd:import namespace="f4287df7-c0e0-444d-ba8d-6c830a3079b3"/>
    <xsd:import namespace="c866c9ed-2f7a-4860-bf57-8153ff3a210a"/>
    <xsd:element name="properties">
      <xsd:complexType>
        <xsd:sequence>
          <xsd:element name="documentManagement">
            <xsd:complexType>
              <xsd:all>
                <xsd:element ref="ns2:AssetNumber" minOccurs="0"/>
                <xsd:element ref="ns2:AssetStage" minOccurs="0"/>
                <xsd:element ref="ns2:AssetType" minOccurs="0"/>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Category" minOccurs="0"/>
                <xsd:element ref="ns2:Early_x0020_Access" minOccurs="0"/>
                <xsd:element ref="ns2:MediaLengthInSeconds" minOccurs="0"/>
                <xsd:element ref="ns2:PlagiarismOriginality" minOccurs="0"/>
                <xsd:element ref="ns2:NoteforSelf"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287df7-c0e0-444d-ba8d-6c830a3079b3" elementFormDefault="qualified">
    <xsd:import namespace="http://schemas.microsoft.com/office/2006/documentManagement/types"/>
    <xsd:import namespace="http://schemas.microsoft.com/office/infopath/2007/PartnerControls"/>
    <xsd:element name="AssetNumber" ma:index="8" nillable="true" ma:displayName="Asset Number" ma:description="This is the asset number of the project and no asset type should have same numbers" ma:format="Dropdown" ma:internalName="AssetNumber">
      <xsd:simpleType>
        <xsd:union memberTypes="dms:Text">
          <xsd:simpleType>
            <xsd:restriction base="dms:Choice">
              <xsd:enumeration value="1"/>
              <xsd:enumeration value="2"/>
              <xsd:enumeration value="3"/>
              <xsd:enumeration value="4"/>
              <xsd:enumeration value="5"/>
              <xsd:enumeration value="6"/>
              <xsd:enumeration value="7"/>
              <xsd:enumeration value="8"/>
              <xsd:enumeration value="9"/>
              <xsd:enumeration value="10"/>
              <xsd:enumeration value="11"/>
              <xsd:enumeration value="12"/>
              <xsd:enumeration value="13"/>
              <xsd:enumeration value="14"/>
              <xsd:enumeration value="15"/>
              <xsd:enumeration value="16"/>
              <xsd:enumeration value="17"/>
              <xsd:enumeration value="18"/>
              <xsd:enumeration value="19"/>
              <xsd:enumeration value="20"/>
              <xsd:enumeration value="21"/>
              <xsd:enumeration value="22"/>
              <xsd:enumeration value="23"/>
              <xsd:enumeration value="24"/>
              <xsd:enumeration value="25"/>
              <xsd:enumeration value="26"/>
              <xsd:enumeration value="27"/>
              <xsd:enumeration value="28"/>
              <xsd:enumeration value="29"/>
              <xsd:enumeration value="30"/>
              <xsd:enumeration value="31"/>
              <xsd:enumeration value="32"/>
              <xsd:enumeration value="33"/>
              <xsd:enumeration value="34"/>
              <xsd:enumeration value="35"/>
              <xsd:enumeration value="36"/>
              <xsd:enumeration value="37"/>
              <xsd:enumeration value="38"/>
              <xsd:enumeration value="39"/>
              <xsd:enumeration value="40"/>
            </xsd:restriction>
          </xsd:simpleType>
        </xsd:union>
      </xsd:simpleType>
    </xsd:element>
    <xsd:element name="AssetStage" ma:index="9" nillable="true" ma:displayName="Asset Stage" ma:description="This is the current stage of the asset." ma:format="Dropdown" ma:internalName="AssetStage">
      <xsd:simpleType>
        <xsd:union memberTypes="dms:Text">
          <xsd:simpleType>
            <xsd:restriction base="dms:Choice">
              <xsd:enumeration value="Draft Submission"/>
              <xsd:enumeration value="Preliminary Draft Revision"/>
              <xsd:enumeration value="Revision Submission"/>
              <xsd:enumeration value="Preliminary Draft Acceptance"/>
              <xsd:enumeration value="Technical Review Sent"/>
              <xsd:enumeration value="Technical Review Received"/>
              <xsd:enumeration value="Rewrites Sent"/>
              <xsd:enumeration value="Final Draft Submission"/>
              <xsd:enumeration value="Final Draft Revision"/>
              <xsd:enumeration value="Final Draft Revision Received"/>
              <xsd:enumeration value="Final Draft Acceptance"/>
              <xsd:enumeration value="Technical Editing"/>
              <xsd:enumeration value="Copy Edit Submission"/>
              <xsd:enumeration value="Copy Editing Done"/>
              <xsd:enumeration value="Placed for Indexing"/>
              <xsd:enumeration value="Indexing Done"/>
              <xsd:enumeration value="Layout Done"/>
              <xsd:enumeration value="Proof Read Submission"/>
              <xsd:enumeration value="Proof Reading Done"/>
              <xsd:enumeration value="PR - CDE Checks"/>
              <xsd:enumeration value="Pre Final"/>
              <xsd:enumeration value="Prefinal Submission"/>
              <xsd:enumeration value="Prefinal Review"/>
              <xsd:enumeration value="Author - CDE Checks"/>
              <xsd:enumeration value="Finals Completed"/>
              <xsd:enumeration value="Editor Finalization"/>
              <xsd:enumeration value="Indexer Finalization"/>
              <xsd:enumeration value="Production Designer Finalization"/>
              <xsd:enumeration value="Portfolio Director Checks"/>
              <xsd:enumeration value="Upload"/>
              <xsd:enumeration value="Graphic and Code Bundle"/>
              <xsd:enumeration value="Post Upload"/>
              <xsd:enumeration value="Published"/>
            </xsd:restriction>
          </xsd:simpleType>
        </xsd:union>
      </xsd:simpleType>
    </xsd:element>
    <xsd:element name="AssetType" ma:index="10" nillable="true" ma:displayName="Asset Type" ma:description="This is the type of Asset related to the product development" ma:format="Dropdown" ma:internalName="AssetType">
      <xsd:simpleType>
        <xsd:restriction base="dms:Choice">
          <xsd:enumeration value="Chapter"/>
          <xsd:enumeration value="Video"/>
          <xsd:enumeration value="Index"/>
          <xsd:enumeration value="Front Matter"/>
          <xsd:enumeration value="Back Matter"/>
          <xsd:enumeration value="Code"/>
          <xsd:enumeration value="Book"/>
          <xsd:enumeration value="Other"/>
        </xsd:restriction>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Category" ma:index="23" nillable="true" ma:displayName="Category" ma:format="Dropdown" ma:internalName="Category">
      <xsd:simpleType>
        <xsd:union memberTypes="dms:Text">
          <xsd:simpleType>
            <xsd:restriction base="dms:Choice">
              <xsd:enumeration value="A&amp;C"/>
              <xsd:enumeration value="C&amp;T"/>
              <xsd:enumeration value="Programming"/>
              <xsd:enumeration value="Data"/>
            </xsd:restriction>
          </xsd:simpleType>
        </xsd:union>
      </xsd:simpleType>
    </xsd:element>
    <xsd:element name="Early_x0020_Access" ma:index="24" nillable="true" ma:displayName="Early Access" ma:default="0" ma:description="This is an option which you select when you want the chapter to be a part of the Early Access" ma:internalName="Early_x0020_Access">
      <xsd:simpleType>
        <xsd:restriction base="dms:Boolean"/>
      </xsd:simpleType>
    </xsd:element>
    <xsd:element name="MediaLengthInSeconds" ma:index="25" nillable="true" ma:displayName="Length (seconds)" ma:internalName="MediaLengthInSeconds" ma:readOnly="true">
      <xsd:simpleType>
        <xsd:restriction base="dms:Unknown"/>
      </xsd:simpleType>
    </xsd:element>
    <xsd:element name="PlagiarismOriginality" ma:index="26" nillable="true" ma:displayName="Plagiarism Originality" ma:description="This is a column to fill the plagiarism originality scores" ma:format="Dropdown" ma:internalName="PlagiarismOriginality" ma:percentage="FALSE">
      <xsd:simpleType>
        <xsd:restriction base="dms:Number"/>
      </xsd:simpleType>
    </xsd:element>
    <xsd:element name="NoteforSelf" ma:index="27" nillable="true" ma:displayName="Note for Self" ma:format="Dropdown" ma:internalName="NoteforSelf">
      <xsd:simpleType>
        <xsd:restriction base="dms:Note">
          <xsd:maxLength value="255"/>
        </xsd:restriction>
      </xsd:simpleType>
    </xsd:element>
    <xsd:element name="lcf76f155ced4ddcb4097134ff3c332f" ma:index="29" nillable="true" ma:taxonomy="true" ma:internalName="lcf76f155ced4ddcb4097134ff3c332f" ma:taxonomyFieldName="MediaServiceImageTags" ma:displayName="Image Tags" ma:readOnly="false" ma:fieldId="{5cf76f15-5ced-4ddc-b409-7134ff3c332f}" ma:taxonomyMulti="true" ma:sspId="c4206cbd-ed67-49c0-b8a0-af32ee4f262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866c9ed-2f7a-4860-bf57-8153ff3a210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30" nillable="true" ma:displayName="Taxonomy Catch All Column" ma:hidden="true" ma:list="{b0b99e7b-2d5c-4d76-8978-e279b984ef45}" ma:internalName="TaxCatchAll" ma:showField="CatchAllData" ma:web="c866c9ed-2f7a-4860-bf57-8153ff3a210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ssetType xmlns="f4287df7-c0e0-444d-ba8d-6c830a3079b3" xsi:nil="true"/>
    <AssetNumber xmlns="f4287df7-c0e0-444d-ba8d-6c830a3079b3" xsi:nil="true"/>
    <lcf76f155ced4ddcb4097134ff3c332f xmlns="f4287df7-c0e0-444d-ba8d-6c830a3079b3">
      <Terms xmlns="http://schemas.microsoft.com/office/infopath/2007/PartnerControls"/>
    </lcf76f155ced4ddcb4097134ff3c332f>
    <TaxCatchAll xmlns="c866c9ed-2f7a-4860-bf57-8153ff3a210a" xsi:nil="true"/>
    <Early_x0020_Access xmlns="f4287df7-c0e0-444d-ba8d-6c830a3079b3">false</Early_x0020_Access>
    <AssetStage xmlns="f4287df7-c0e0-444d-ba8d-6c830a3079b3">Preliminary Draft Revision</AssetStage>
    <NoteforSelf xmlns="f4287df7-c0e0-444d-ba8d-6c830a3079b3" xsi:nil="true"/>
    <Category xmlns="f4287df7-c0e0-444d-ba8d-6c830a3079b3" xsi:nil="true"/>
    <PlagiarismOriginality xmlns="f4287df7-c0e0-444d-ba8d-6c830a3079b3" xsi:nil="true"/>
  </documentManagement>
</p:properties>
</file>

<file path=customXml/itemProps1.xml><?xml version="1.0" encoding="utf-8"?>
<ds:datastoreItem xmlns:ds="http://schemas.openxmlformats.org/officeDocument/2006/customXml" ds:itemID="{53F18219-6097-4598-9A6B-68763228B8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287df7-c0e0-444d-ba8d-6c830a3079b3"/>
    <ds:schemaRef ds:uri="c866c9ed-2f7a-4860-bf57-8153ff3a21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08D416-EF89-014F-891F-92DE69025F0C}">
  <ds:schemaRefs>
    <ds:schemaRef ds:uri="http://schemas.openxmlformats.org/officeDocument/2006/bibliography"/>
  </ds:schemaRefs>
</ds:datastoreItem>
</file>

<file path=customXml/itemProps3.xml><?xml version="1.0" encoding="utf-8"?>
<ds:datastoreItem xmlns:ds="http://schemas.openxmlformats.org/officeDocument/2006/customXml" ds:itemID="{E15FF50C-E650-48AA-8C41-235165BBFDAA}">
  <ds:schemaRefs>
    <ds:schemaRef ds:uri="http://schemas.microsoft.com/sharepoint/v3/contenttype/forms"/>
  </ds:schemaRefs>
</ds:datastoreItem>
</file>

<file path=customXml/itemProps4.xml><?xml version="1.0" encoding="utf-8"?>
<ds:datastoreItem xmlns:ds="http://schemas.openxmlformats.org/officeDocument/2006/customXml" ds:itemID="{2B2D3FA5-C84C-4406-A93B-6C54984DD9B1}">
  <ds:schemaRefs>
    <ds:schemaRef ds:uri="http://schemas.microsoft.com/office/2006/metadata/properties"/>
    <ds:schemaRef ds:uri="http://schemas.microsoft.com/office/infopath/2007/PartnerControls"/>
    <ds:schemaRef ds:uri="f4287df7-c0e0-444d-ba8d-6c830a3079b3"/>
    <ds:schemaRef ds:uri="c866c9ed-2f7a-4860-bf57-8153ff3a210a"/>
  </ds:schemaRefs>
</ds:datastoreItem>
</file>

<file path=docProps/app.xml><?xml version="1.0" encoding="utf-8"?>
<Properties xmlns="http://schemas.openxmlformats.org/officeDocument/2006/extended-properties" xmlns:vt="http://schemas.openxmlformats.org/officeDocument/2006/docPropsVTypes">
  <Template>C:\Users\YashiGupta\OneDrive - Packt\Standard docs\Chapter Template Nested.dotx</Template>
  <TotalTime>1218</TotalTime>
  <Pages>26</Pages>
  <Words>4957</Words>
  <Characters>24934</Characters>
  <Application>Microsoft Office Word</Application>
  <DocSecurity>0</DocSecurity>
  <Lines>542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Akshata Sawant</dc:creator>
  <cp:keywords/>
  <dc:description/>
  <cp:lastModifiedBy>Akshata Sawant</cp:lastModifiedBy>
  <cp:revision>495</cp:revision>
  <cp:lastPrinted>2022-03-22T22:56:00Z</cp:lastPrinted>
  <dcterms:created xsi:type="dcterms:W3CDTF">2022-03-22T23:28:00Z</dcterms:created>
  <dcterms:modified xsi:type="dcterms:W3CDTF">2022-04-08T14:44:00Z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documentId_2068</vt:lpwstr>
  </property>
  <property fmtid="{D5CDD505-2E9C-101B-9397-08002B2CF9AE}" pid="3" name="grammarly_documentContext">
    <vt:lpwstr>{"goals":[],"domain":"general","emotions":[],"dialect":"american"}</vt:lpwstr>
  </property>
  <property fmtid="{D5CDD505-2E9C-101B-9397-08002B2CF9AE}" pid="4" name="ContentTypeId">
    <vt:lpwstr>0x010100F0722B58C1B4F6479F5D6A8E069F2686</vt:lpwstr>
  </property>
  <property fmtid="{D5CDD505-2E9C-101B-9397-08002B2CF9AE}" pid="5" name="MediaServiceImageTags">
    <vt:lpwstr/>
  </property>
</Properties>
</file>